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98F676" w14:textId="77777777" w:rsidR="000B4479" w:rsidRDefault="006721C1">
      <w:pPr>
        <w:spacing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CSE299</w:t>
      </w:r>
    </w:p>
    <w:p w14:paraId="70340AF8" w14:textId="77777777" w:rsidR="000B4479" w:rsidRDefault="006721C1">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Junior Design Project</w:t>
      </w:r>
    </w:p>
    <w:p w14:paraId="1795C0E9" w14:textId="77777777" w:rsidR="000B4479" w:rsidRDefault="006721C1">
      <w:pPr>
        <w:spacing w:before="240" w:after="240"/>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Assist Disabled and Old People Using Hand Gesture Recognition</w:t>
      </w:r>
    </w:p>
    <w:p w14:paraId="67166503"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14:anchorId="2CC60889" wp14:editId="44424556">
            <wp:extent cx="1054249" cy="1281113"/>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1054249" cy="1281113"/>
                    </a:xfrm>
                    <a:prstGeom prst="rect">
                      <a:avLst/>
                    </a:prstGeom>
                    <a:ln/>
                  </pic:spPr>
                </pic:pic>
              </a:graphicData>
            </a:graphic>
          </wp:inline>
        </w:drawing>
      </w:r>
    </w:p>
    <w:p w14:paraId="612E1109"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506428"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0A1F1CDD"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1721144042 - Ridwanul Haque</w:t>
      </w:r>
    </w:p>
    <w:p w14:paraId="66A304F4"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1721779042 - Md. Saif Ahammod Khan</w:t>
      </w:r>
    </w:p>
    <w:p w14:paraId="1701E719" w14:textId="77777777" w:rsidR="000B4479" w:rsidRDefault="006721C1">
      <w:pPr>
        <w:spacing w:before="240" w:after="200"/>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1721387042 - Nasim Mahmud </w:t>
      </w:r>
      <w:proofErr w:type="spellStart"/>
      <w:r>
        <w:rPr>
          <w:rFonts w:ascii="Times New Roman" w:eastAsia="Times New Roman" w:hAnsi="Times New Roman" w:cs="Times New Roman"/>
          <w:sz w:val="24"/>
          <w:szCs w:val="24"/>
        </w:rPr>
        <w:t>Mishu</w:t>
      </w:r>
      <w:proofErr w:type="spellEnd"/>
    </w:p>
    <w:p w14:paraId="3F0B777C"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1721966642 - MD </w:t>
      </w:r>
      <w:proofErr w:type="spellStart"/>
      <w:r>
        <w:rPr>
          <w:rFonts w:ascii="Times New Roman" w:eastAsia="Times New Roman" w:hAnsi="Times New Roman" w:cs="Times New Roman"/>
          <w:sz w:val="24"/>
          <w:szCs w:val="24"/>
        </w:rPr>
        <w:t>Reyad</w:t>
      </w:r>
      <w:proofErr w:type="spellEnd"/>
      <w:r>
        <w:rPr>
          <w:rFonts w:ascii="Times New Roman" w:eastAsia="Times New Roman" w:hAnsi="Times New Roman" w:cs="Times New Roman"/>
          <w:sz w:val="24"/>
          <w:szCs w:val="24"/>
        </w:rPr>
        <w:t xml:space="preserve"> Hossain</w:t>
      </w:r>
    </w:p>
    <w:p w14:paraId="35F39BE0" w14:textId="77777777" w:rsidR="000B4479" w:rsidRDefault="000B4479">
      <w:pPr>
        <w:spacing w:before="240" w:after="240"/>
        <w:rPr>
          <w:rFonts w:ascii="Times New Roman" w:eastAsia="Times New Roman" w:hAnsi="Times New Roman" w:cs="Times New Roman"/>
          <w:sz w:val="28"/>
          <w:szCs w:val="28"/>
        </w:rPr>
      </w:pPr>
    </w:p>
    <w:p w14:paraId="5DAFB352"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w:t>
      </w:r>
    </w:p>
    <w:p w14:paraId="387F2D8D"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Tanjila Farah (</w:t>
      </w:r>
      <w:proofErr w:type="spellStart"/>
      <w:r>
        <w:rPr>
          <w:rFonts w:ascii="Times New Roman" w:eastAsia="Times New Roman" w:hAnsi="Times New Roman" w:cs="Times New Roman"/>
          <w:sz w:val="28"/>
          <w:szCs w:val="28"/>
        </w:rPr>
        <w:t>Tnf</w:t>
      </w:r>
      <w:proofErr w:type="spellEnd"/>
      <w:r>
        <w:rPr>
          <w:rFonts w:ascii="Times New Roman" w:eastAsia="Times New Roman" w:hAnsi="Times New Roman" w:cs="Times New Roman"/>
          <w:sz w:val="28"/>
          <w:szCs w:val="28"/>
        </w:rPr>
        <w:t>)</w:t>
      </w:r>
    </w:p>
    <w:p w14:paraId="02034F1F"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Senior Lecturer &amp; Lab Co-</w:t>
      </w:r>
      <w:proofErr w:type="spellStart"/>
      <w:r>
        <w:rPr>
          <w:rFonts w:ascii="Times New Roman" w:eastAsia="Times New Roman" w:hAnsi="Times New Roman" w:cs="Times New Roman"/>
          <w:b/>
          <w:sz w:val="28"/>
          <w:szCs w:val="28"/>
        </w:rPr>
        <w:t>ordinator</w:t>
      </w:r>
      <w:proofErr w:type="spellEnd"/>
    </w:p>
    <w:p w14:paraId="53FF0405"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4A10A7"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ELECTRICAL AND COMPUTER ENGINEERING</w:t>
      </w:r>
    </w:p>
    <w:p w14:paraId="296DC989"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NORTH SOUTH UNIVERSITY</w:t>
      </w:r>
    </w:p>
    <w:p w14:paraId="73D951C7" w14:textId="6A5F2FCE" w:rsidR="000B4479" w:rsidRDefault="006721C1">
      <w:pPr>
        <w:spacing w:before="240" w:after="240" w:line="25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Spring 2020</w:t>
      </w:r>
    </w:p>
    <w:p w14:paraId="60B9DA22" w14:textId="77777777" w:rsidR="00344559" w:rsidRDefault="00344559">
      <w:pPr>
        <w:spacing w:before="240" w:after="240" w:line="256" w:lineRule="auto"/>
        <w:jc w:val="center"/>
        <w:rPr>
          <w:rFonts w:ascii="Times New Roman" w:eastAsia="Times New Roman" w:hAnsi="Times New Roman" w:cs="Times New Roman"/>
          <w:sz w:val="28"/>
          <w:szCs w:val="28"/>
        </w:rPr>
      </w:pPr>
    </w:p>
    <w:p w14:paraId="7323244B" w14:textId="77777777" w:rsidR="000B4479" w:rsidRDefault="006721C1">
      <w:pPr>
        <w:spacing w:before="240" w:after="20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Agreement Form</w:t>
      </w:r>
    </w:p>
    <w:p w14:paraId="26344BC1"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We take great pleasure in submitting our junior design project report on “Assist Disable and Old People Using Hand Gesture Recognition”. This course involves multidisciplinary teams of students who build and test custom-designed systems, components, or engineering processes. We would like to request you to accept this report as a fulfillment of a CSE299, titled “Junior Design Project”.</w:t>
      </w:r>
    </w:p>
    <w:p w14:paraId="3F4B045A" w14:textId="77777777" w:rsidR="000B4479" w:rsidRDefault="006721C1">
      <w:pPr>
        <w:spacing w:before="240" w:after="20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Declared By:</w:t>
      </w:r>
    </w:p>
    <w:p w14:paraId="3BF2D75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3C455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C72BF"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Nasim Mahmud </w:t>
      </w:r>
      <w:proofErr w:type="spellStart"/>
      <w:r>
        <w:rPr>
          <w:rFonts w:ascii="Times New Roman" w:eastAsia="Times New Roman" w:hAnsi="Times New Roman" w:cs="Times New Roman"/>
          <w:sz w:val="24"/>
          <w:szCs w:val="24"/>
        </w:rPr>
        <w:t>Mishu</w:t>
      </w:r>
      <w:proofErr w:type="spellEnd"/>
    </w:p>
    <w:p w14:paraId="3F0ACAF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1721387042</w:t>
      </w:r>
    </w:p>
    <w:p w14:paraId="1C18A3A5"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4AC2D6"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7217A0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Ridwanul Haque</w:t>
      </w:r>
    </w:p>
    <w:p w14:paraId="0A539380"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1721144042</w:t>
      </w:r>
    </w:p>
    <w:p w14:paraId="434E3C0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6126DE"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1CDC14"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Md. Saif Ahammod Khan</w:t>
      </w:r>
    </w:p>
    <w:p w14:paraId="7333C567"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1721779042</w:t>
      </w:r>
    </w:p>
    <w:p w14:paraId="2428EDF7" w14:textId="77777777" w:rsidR="000B4479" w:rsidRDefault="000B4479">
      <w:pPr>
        <w:spacing w:before="240" w:after="200"/>
        <w:jc w:val="both"/>
        <w:rPr>
          <w:rFonts w:ascii="Times New Roman" w:eastAsia="Times New Roman" w:hAnsi="Times New Roman" w:cs="Times New Roman"/>
          <w:sz w:val="24"/>
          <w:szCs w:val="24"/>
        </w:rPr>
      </w:pPr>
    </w:p>
    <w:p w14:paraId="513DE5C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A52DAE"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MD </w:t>
      </w:r>
      <w:proofErr w:type="spellStart"/>
      <w:r>
        <w:rPr>
          <w:rFonts w:ascii="Times New Roman" w:eastAsia="Times New Roman" w:hAnsi="Times New Roman" w:cs="Times New Roman"/>
          <w:sz w:val="24"/>
          <w:szCs w:val="24"/>
        </w:rPr>
        <w:t>Reyad</w:t>
      </w:r>
      <w:proofErr w:type="spellEnd"/>
      <w:r>
        <w:rPr>
          <w:rFonts w:ascii="Times New Roman" w:eastAsia="Times New Roman" w:hAnsi="Times New Roman" w:cs="Times New Roman"/>
          <w:sz w:val="24"/>
          <w:szCs w:val="24"/>
        </w:rPr>
        <w:t xml:space="preserve"> Hossain</w:t>
      </w:r>
    </w:p>
    <w:p w14:paraId="31D64800"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1721966642</w:t>
      </w:r>
    </w:p>
    <w:p w14:paraId="0494EF09" w14:textId="2BF03F12" w:rsidR="000B4479" w:rsidRDefault="000B4479">
      <w:pPr>
        <w:spacing w:before="240" w:after="200"/>
        <w:jc w:val="both"/>
        <w:rPr>
          <w:rFonts w:ascii="Times New Roman" w:eastAsia="Times New Roman" w:hAnsi="Times New Roman" w:cs="Times New Roman"/>
          <w:b/>
          <w:sz w:val="24"/>
          <w:szCs w:val="24"/>
          <w:u w:val="single"/>
        </w:rPr>
      </w:pPr>
    </w:p>
    <w:p w14:paraId="3AB0590D" w14:textId="77777777" w:rsidR="00D52B8B" w:rsidRDefault="00D52B8B">
      <w:pPr>
        <w:spacing w:before="240" w:after="200"/>
        <w:jc w:val="both"/>
        <w:rPr>
          <w:rFonts w:ascii="Times New Roman" w:eastAsia="Times New Roman" w:hAnsi="Times New Roman" w:cs="Times New Roman"/>
          <w:b/>
          <w:sz w:val="24"/>
          <w:szCs w:val="24"/>
          <w:u w:val="single"/>
        </w:rPr>
      </w:pPr>
    </w:p>
    <w:p w14:paraId="60A2E73D" w14:textId="77777777" w:rsidR="000B4479" w:rsidRDefault="000B4479">
      <w:pPr>
        <w:spacing w:before="240" w:after="200"/>
        <w:jc w:val="both"/>
        <w:rPr>
          <w:rFonts w:ascii="Times New Roman" w:eastAsia="Times New Roman" w:hAnsi="Times New Roman" w:cs="Times New Roman"/>
          <w:b/>
          <w:sz w:val="24"/>
          <w:szCs w:val="24"/>
          <w:u w:val="single"/>
        </w:rPr>
      </w:pPr>
    </w:p>
    <w:p w14:paraId="648DE720" w14:textId="44A5F3F6"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Approved By:</w:t>
      </w:r>
      <w:r>
        <w:rPr>
          <w:rFonts w:ascii="Times New Roman" w:eastAsia="Times New Roman" w:hAnsi="Times New Roman" w:cs="Times New Roman"/>
          <w:sz w:val="24"/>
          <w:szCs w:val="24"/>
        </w:rPr>
        <w:t xml:space="preserve"> </w:t>
      </w:r>
    </w:p>
    <w:p w14:paraId="2D8CEABA" w14:textId="1215AA8E" w:rsidR="00344559" w:rsidRDefault="00344559">
      <w:pPr>
        <w:spacing w:before="240" w:after="200"/>
        <w:jc w:val="both"/>
        <w:rPr>
          <w:rFonts w:ascii="Times New Roman" w:eastAsia="Times New Roman" w:hAnsi="Times New Roman" w:cs="Times New Roman"/>
          <w:sz w:val="24"/>
          <w:szCs w:val="24"/>
        </w:rPr>
      </w:pPr>
    </w:p>
    <w:p w14:paraId="643CB9EA" w14:textId="77777777" w:rsidR="00344559" w:rsidRDefault="00344559">
      <w:pPr>
        <w:spacing w:before="240" w:after="200"/>
        <w:jc w:val="both"/>
        <w:rPr>
          <w:rFonts w:ascii="Times New Roman" w:eastAsia="Times New Roman" w:hAnsi="Times New Roman" w:cs="Times New Roman"/>
          <w:sz w:val="24"/>
          <w:szCs w:val="24"/>
        </w:rPr>
      </w:pPr>
    </w:p>
    <w:p w14:paraId="32E899E8" w14:textId="4CA1E0FA"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40C3D6" w14:textId="77777777" w:rsidR="00344559" w:rsidRDefault="00344559">
      <w:pPr>
        <w:spacing w:before="240" w:after="200"/>
        <w:rPr>
          <w:rFonts w:ascii="Times New Roman" w:eastAsia="Times New Roman" w:hAnsi="Times New Roman" w:cs="Times New Roman"/>
          <w:sz w:val="24"/>
          <w:szCs w:val="24"/>
        </w:rPr>
      </w:pPr>
    </w:p>
    <w:p w14:paraId="2065269C"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p>
    <w:p w14:paraId="6386F387"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Tanjila Farah</w:t>
      </w:r>
    </w:p>
    <w:p w14:paraId="4B397F79"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Sr. Lecturer, Department of Electrical and Computer Engineering</w:t>
      </w:r>
    </w:p>
    <w:p w14:paraId="77DC2157"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14:paraId="52F80562" w14:textId="08B525EB"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7C6F08" w14:textId="77777777" w:rsidR="00344559" w:rsidRDefault="00344559">
      <w:pPr>
        <w:spacing w:before="240" w:after="200"/>
        <w:rPr>
          <w:rFonts w:ascii="Times New Roman" w:eastAsia="Times New Roman" w:hAnsi="Times New Roman" w:cs="Times New Roman"/>
          <w:sz w:val="24"/>
          <w:szCs w:val="24"/>
        </w:rPr>
      </w:pPr>
    </w:p>
    <w:p w14:paraId="0FF36755" w14:textId="54F2448F"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3D059A" w14:textId="590CD51D" w:rsidR="00344559" w:rsidRDefault="00344559">
      <w:pPr>
        <w:spacing w:before="240" w:after="200"/>
        <w:rPr>
          <w:rFonts w:ascii="Times New Roman" w:eastAsia="Times New Roman" w:hAnsi="Times New Roman" w:cs="Times New Roman"/>
          <w:sz w:val="24"/>
          <w:szCs w:val="24"/>
        </w:rPr>
      </w:pPr>
    </w:p>
    <w:p w14:paraId="5C58903A" w14:textId="77777777" w:rsidR="00344559" w:rsidRDefault="00344559">
      <w:pPr>
        <w:spacing w:before="240" w:after="200"/>
        <w:rPr>
          <w:rFonts w:ascii="Times New Roman" w:eastAsia="Times New Roman" w:hAnsi="Times New Roman" w:cs="Times New Roman"/>
          <w:sz w:val="24"/>
          <w:szCs w:val="24"/>
        </w:rPr>
      </w:pPr>
    </w:p>
    <w:p w14:paraId="07CFDC7B"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w:t>
      </w:r>
      <w:proofErr w:type="spellStart"/>
      <w:r>
        <w:rPr>
          <w:rFonts w:ascii="Times New Roman" w:eastAsia="Times New Roman" w:hAnsi="Times New Roman" w:cs="Times New Roman"/>
          <w:sz w:val="24"/>
          <w:szCs w:val="24"/>
        </w:rPr>
        <w:t>Rezaul</w:t>
      </w:r>
      <w:proofErr w:type="spellEnd"/>
      <w:r>
        <w:rPr>
          <w:rFonts w:ascii="Times New Roman" w:eastAsia="Times New Roman" w:hAnsi="Times New Roman" w:cs="Times New Roman"/>
          <w:sz w:val="24"/>
          <w:szCs w:val="24"/>
        </w:rPr>
        <w:t xml:space="preserve"> Bari</w:t>
      </w:r>
    </w:p>
    <w:p w14:paraId="4C4A21CA"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Chair, Department of Electrical and Computer Engineering</w:t>
      </w:r>
    </w:p>
    <w:p w14:paraId="52FF2AAF"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14:paraId="22154F6C" w14:textId="77777777" w:rsidR="000B4479" w:rsidRDefault="000B4479">
      <w:pPr>
        <w:spacing w:line="256" w:lineRule="auto"/>
        <w:rPr>
          <w:rFonts w:ascii="Times New Roman" w:eastAsia="Times New Roman" w:hAnsi="Times New Roman" w:cs="Times New Roman"/>
          <w:b/>
          <w:sz w:val="32"/>
          <w:szCs w:val="32"/>
        </w:rPr>
      </w:pPr>
    </w:p>
    <w:p w14:paraId="26949F87" w14:textId="77777777" w:rsidR="000B4479" w:rsidRDefault="000B4479">
      <w:pPr>
        <w:spacing w:line="256" w:lineRule="auto"/>
        <w:rPr>
          <w:rFonts w:ascii="Times New Roman" w:eastAsia="Times New Roman" w:hAnsi="Times New Roman" w:cs="Times New Roman"/>
          <w:b/>
          <w:sz w:val="32"/>
          <w:szCs w:val="32"/>
        </w:rPr>
      </w:pPr>
    </w:p>
    <w:p w14:paraId="2EB8C7D9" w14:textId="77777777" w:rsidR="000B4479" w:rsidRDefault="000B4479">
      <w:pPr>
        <w:spacing w:line="256" w:lineRule="auto"/>
        <w:rPr>
          <w:rFonts w:ascii="Times New Roman" w:eastAsia="Times New Roman" w:hAnsi="Times New Roman" w:cs="Times New Roman"/>
          <w:b/>
          <w:sz w:val="32"/>
          <w:szCs w:val="32"/>
        </w:rPr>
      </w:pPr>
    </w:p>
    <w:p w14:paraId="01D7A674" w14:textId="77777777" w:rsidR="000B4479" w:rsidRDefault="000B4479">
      <w:pPr>
        <w:spacing w:line="256" w:lineRule="auto"/>
        <w:rPr>
          <w:rFonts w:ascii="Times New Roman" w:eastAsia="Times New Roman" w:hAnsi="Times New Roman" w:cs="Times New Roman"/>
          <w:b/>
          <w:sz w:val="32"/>
          <w:szCs w:val="32"/>
        </w:rPr>
      </w:pPr>
    </w:p>
    <w:p w14:paraId="491962B8" w14:textId="77777777" w:rsidR="000B4479" w:rsidRDefault="000B4479">
      <w:pPr>
        <w:spacing w:line="256" w:lineRule="auto"/>
        <w:rPr>
          <w:rFonts w:ascii="Times New Roman" w:eastAsia="Times New Roman" w:hAnsi="Times New Roman" w:cs="Times New Roman"/>
          <w:b/>
          <w:sz w:val="32"/>
          <w:szCs w:val="32"/>
        </w:rPr>
      </w:pPr>
    </w:p>
    <w:p w14:paraId="76361058" w14:textId="7998C342" w:rsidR="000B4479" w:rsidRPr="00344559" w:rsidRDefault="000B4479" w:rsidP="00344559">
      <w:pPr>
        <w:spacing w:before="240" w:after="240"/>
        <w:rPr>
          <w:rFonts w:ascii="Times New Roman" w:eastAsia="Times New Roman" w:hAnsi="Times New Roman" w:cs="Times New Roman"/>
          <w:b/>
          <w:sz w:val="32"/>
          <w:szCs w:val="32"/>
        </w:rPr>
      </w:pPr>
    </w:p>
    <w:p w14:paraId="131E050B" w14:textId="77777777" w:rsidR="000B4479" w:rsidRDefault="006721C1">
      <w:pPr>
        <w:pStyle w:val="Title"/>
        <w:spacing w:before="240" w:after="240"/>
        <w:jc w:val="center"/>
        <w:rPr>
          <w:rFonts w:ascii="Times New Roman" w:eastAsia="Times New Roman" w:hAnsi="Times New Roman" w:cs="Times New Roman"/>
          <w:b/>
          <w:sz w:val="36"/>
          <w:szCs w:val="36"/>
        </w:rPr>
      </w:pPr>
      <w:bookmarkStart w:id="0" w:name="_e36i36xitdd" w:colFirst="0" w:colLast="0"/>
      <w:bookmarkEnd w:id="0"/>
      <w:r>
        <w:rPr>
          <w:rFonts w:ascii="Times New Roman" w:eastAsia="Times New Roman" w:hAnsi="Times New Roman" w:cs="Times New Roman"/>
          <w:sz w:val="36"/>
          <w:szCs w:val="36"/>
        </w:rPr>
        <w:lastRenderedPageBreak/>
        <w:t>Assist Disabled and Old People Using Hand Gesture Recognition</w:t>
      </w:r>
    </w:p>
    <w:p w14:paraId="01B44141" w14:textId="77777777" w:rsidR="000B4479" w:rsidRPr="00F12891" w:rsidRDefault="006721C1" w:rsidP="00D52B8B">
      <w:pPr>
        <w:pStyle w:val="Heading1"/>
        <w:spacing w:line="240" w:lineRule="auto"/>
        <w:jc w:val="center"/>
        <w:rPr>
          <w:sz w:val="36"/>
        </w:rPr>
      </w:pPr>
      <w:bookmarkStart w:id="1" w:name="_b4f8y4cjf1ou" w:colFirst="0" w:colLast="0"/>
      <w:bookmarkEnd w:id="1"/>
      <w:r w:rsidRPr="00F12891">
        <w:rPr>
          <w:sz w:val="36"/>
        </w:rPr>
        <w:t>Table of Contents</w:t>
      </w:r>
    </w:p>
    <w:tbl>
      <w:tblPr>
        <w:tblStyle w:val="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0"/>
        <w:gridCol w:w="7140"/>
        <w:gridCol w:w="1080"/>
      </w:tblGrid>
      <w:tr w:rsidR="000B4479" w14:paraId="4793E2F4" w14:textId="77777777">
        <w:trPr>
          <w:trHeight w:val="54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80E4F"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089F9A5" w14:textId="77777777" w:rsidR="000B4479" w:rsidRDefault="006721C1"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 Introduction</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AEC9C" w14:textId="77777777" w:rsidR="000B4479" w:rsidRDefault="006721C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w:t>
            </w:r>
          </w:p>
        </w:tc>
      </w:tr>
      <w:tr w:rsidR="000B4479" w14:paraId="3033B157"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769305"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140" w:type="dxa"/>
            <w:tcBorders>
              <w:bottom w:val="single" w:sz="8" w:space="0" w:color="000000"/>
              <w:right w:val="single" w:sz="8" w:space="0" w:color="000000"/>
            </w:tcBorders>
            <w:tcMar>
              <w:top w:w="100" w:type="dxa"/>
              <w:left w:w="100" w:type="dxa"/>
              <w:bottom w:w="100" w:type="dxa"/>
              <w:right w:w="100" w:type="dxa"/>
            </w:tcMar>
          </w:tcPr>
          <w:p w14:paraId="52F2DB44"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080" w:type="dxa"/>
            <w:tcBorders>
              <w:bottom w:val="single" w:sz="8" w:space="0" w:color="000000"/>
              <w:right w:val="single" w:sz="8" w:space="0" w:color="000000"/>
            </w:tcBorders>
            <w:tcMar>
              <w:top w:w="100" w:type="dxa"/>
              <w:left w:w="100" w:type="dxa"/>
              <w:bottom w:w="100" w:type="dxa"/>
              <w:right w:w="100" w:type="dxa"/>
            </w:tcMar>
          </w:tcPr>
          <w:p w14:paraId="49D29F3D" w14:textId="77777777" w:rsidR="000B4479" w:rsidRDefault="00F1289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r>
      <w:tr w:rsidR="000B4479" w14:paraId="03EC0B95"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729B3"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140" w:type="dxa"/>
            <w:tcBorders>
              <w:bottom w:val="single" w:sz="8" w:space="0" w:color="000000"/>
              <w:right w:val="single" w:sz="8" w:space="0" w:color="000000"/>
            </w:tcBorders>
            <w:tcMar>
              <w:top w:w="100" w:type="dxa"/>
              <w:left w:w="100" w:type="dxa"/>
              <w:bottom w:w="100" w:type="dxa"/>
              <w:right w:w="100" w:type="dxa"/>
            </w:tcMar>
          </w:tcPr>
          <w:p w14:paraId="5B77A2B9"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Motivation</w:t>
            </w:r>
          </w:p>
        </w:tc>
        <w:tc>
          <w:tcPr>
            <w:tcW w:w="1080" w:type="dxa"/>
            <w:tcBorders>
              <w:bottom w:val="single" w:sz="8" w:space="0" w:color="000000"/>
              <w:right w:val="single" w:sz="8" w:space="0" w:color="000000"/>
            </w:tcBorders>
            <w:tcMar>
              <w:top w:w="100" w:type="dxa"/>
              <w:left w:w="100" w:type="dxa"/>
              <w:bottom w:w="100" w:type="dxa"/>
              <w:right w:w="100" w:type="dxa"/>
            </w:tcMar>
          </w:tcPr>
          <w:p w14:paraId="17AA863A" w14:textId="77777777" w:rsidR="000B4479" w:rsidRDefault="00F1289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0B4479" w14:paraId="1E9789A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850290"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140" w:type="dxa"/>
            <w:tcBorders>
              <w:bottom w:val="single" w:sz="8" w:space="0" w:color="000000"/>
              <w:right w:val="single" w:sz="8" w:space="0" w:color="000000"/>
            </w:tcBorders>
            <w:tcMar>
              <w:top w:w="100" w:type="dxa"/>
              <w:left w:w="100" w:type="dxa"/>
              <w:bottom w:w="100" w:type="dxa"/>
              <w:right w:w="100" w:type="dxa"/>
            </w:tcMar>
          </w:tcPr>
          <w:p w14:paraId="36C000F7"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Goal</w:t>
            </w:r>
          </w:p>
        </w:tc>
        <w:tc>
          <w:tcPr>
            <w:tcW w:w="1080" w:type="dxa"/>
            <w:tcBorders>
              <w:bottom w:val="single" w:sz="8" w:space="0" w:color="000000"/>
              <w:right w:val="single" w:sz="8" w:space="0" w:color="000000"/>
            </w:tcBorders>
            <w:tcMar>
              <w:top w:w="100" w:type="dxa"/>
              <w:left w:w="100" w:type="dxa"/>
              <w:bottom w:w="100" w:type="dxa"/>
              <w:right w:w="100" w:type="dxa"/>
            </w:tcMar>
          </w:tcPr>
          <w:p w14:paraId="7EF1D579" w14:textId="77777777" w:rsidR="000B4479" w:rsidRDefault="006721C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12891">
              <w:rPr>
                <w:rFonts w:ascii="Times New Roman" w:eastAsia="Times New Roman" w:hAnsi="Times New Roman" w:cs="Times New Roman"/>
                <w:sz w:val="24"/>
                <w:szCs w:val="24"/>
              </w:rPr>
              <w:t>0</w:t>
            </w:r>
          </w:p>
        </w:tc>
      </w:tr>
      <w:tr w:rsidR="00344559" w14:paraId="28ADB3A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89A277" w14:textId="650D629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592A894B" w14:textId="4D8B35EF"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2: Technical Details</w:t>
            </w:r>
          </w:p>
        </w:tc>
        <w:tc>
          <w:tcPr>
            <w:tcW w:w="1080" w:type="dxa"/>
            <w:tcBorders>
              <w:bottom w:val="single" w:sz="8" w:space="0" w:color="000000"/>
              <w:right w:val="single" w:sz="8" w:space="0" w:color="000000"/>
            </w:tcBorders>
            <w:tcMar>
              <w:top w:w="100" w:type="dxa"/>
              <w:left w:w="100" w:type="dxa"/>
              <w:bottom w:w="100" w:type="dxa"/>
              <w:right w:w="100" w:type="dxa"/>
            </w:tcMar>
          </w:tcPr>
          <w:p w14:paraId="4FE1E8D3"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6FF14B8A"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D2E990" w14:textId="70A0E2D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140" w:type="dxa"/>
            <w:tcBorders>
              <w:bottom w:val="single" w:sz="8" w:space="0" w:color="000000"/>
              <w:right w:val="single" w:sz="8" w:space="0" w:color="000000"/>
            </w:tcBorders>
            <w:tcMar>
              <w:top w:w="100" w:type="dxa"/>
              <w:left w:w="100" w:type="dxa"/>
              <w:bottom w:w="100" w:type="dxa"/>
              <w:right w:w="100" w:type="dxa"/>
            </w:tcMar>
          </w:tcPr>
          <w:p w14:paraId="7856FA7F" w14:textId="672A79B0" w:rsidR="00344559" w:rsidRDefault="00344559" w:rsidP="00344559">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Existing Solution</w:t>
            </w:r>
          </w:p>
        </w:tc>
        <w:tc>
          <w:tcPr>
            <w:tcW w:w="1080" w:type="dxa"/>
            <w:tcBorders>
              <w:bottom w:val="single" w:sz="8" w:space="0" w:color="000000"/>
              <w:right w:val="single" w:sz="8" w:space="0" w:color="000000"/>
            </w:tcBorders>
            <w:tcMar>
              <w:top w:w="100" w:type="dxa"/>
              <w:left w:w="100" w:type="dxa"/>
              <w:bottom w:w="100" w:type="dxa"/>
              <w:right w:w="100" w:type="dxa"/>
            </w:tcMar>
          </w:tcPr>
          <w:p w14:paraId="3BD4DB63" w14:textId="57388BB8"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344559" w14:paraId="0C1C7BC3"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BE086" w14:textId="638B4840"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140" w:type="dxa"/>
            <w:tcBorders>
              <w:bottom w:val="single" w:sz="8" w:space="0" w:color="000000"/>
              <w:right w:val="single" w:sz="8" w:space="0" w:color="000000"/>
            </w:tcBorders>
            <w:tcMar>
              <w:top w:w="100" w:type="dxa"/>
              <w:left w:w="100" w:type="dxa"/>
              <w:bottom w:w="100" w:type="dxa"/>
              <w:right w:w="100" w:type="dxa"/>
            </w:tcMar>
          </w:tcPr>
          <w:p w14:paraId="72114407" w14:textId="715FADFE"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Solution</w:t>
            </w:r>
          </w:p>
        </w:tc>
        <w:tc>
          <w:tcPr>
            <w:tcW w:w="1080" w:type="dxa"/>
            <w:tcBorders>
              <w:bottom w:val="single" w:sz="8" w:space="0" w:color="000000"/>
              <w:right w:val="single" w:sz="8" w:space="0" w:color="000000"/>
            </w:tcBorders>
            <w:tcMar>
              <w:top w:w="100" w:type="dxa"/>
              <w:left w:w="100" w:type="dxa"/>
              <w:bottom w:w="100" w:type="dxa"/>
              <w:right w:w="100" w:type="dxa"/>
            </w:tcMar>
          </w:tcPr>
          <w:p w14:paraId="1B6BA819" w14:textId="781ECE9D"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44559" w14:paraId="64515C59"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C48F8D" w14:textId="7EA2D4F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140" w:type="dxa"/>
            <w:tcBorders>
              <w:bottom w:val="single" w:sz="8" w:space="0" w:color="000000"/>
              <w:right w:val="single" w:sz="8" w:space="0" w:color="000000"/>
            </w:tcBorders>
            <w:tcMar>
              <w:top w:w="100" w:type="dxa"/>
              <w:left w:w="100" w:type="dxa"/>
              <w:bottom w:w="100" w:type="dxa"/>
              <w:right w:w="100" w:type="dxa"/>
            </w:tcMar>
          </w:tcPr>
          <w:p w14:paraId="7EC3F866" w14:textId="47D02281"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Module level</w:t>
            </w:r>
          </w:p>
        </w:tc>
        <w:tc>
          <w:tcPr>
            <w:tcW w:w="1080" w:type="dxa"/>
            <w:tcBorders>
              <w:bottom w:val="single" w:sz="8" w:space="0" w:color="000000"/>
              <w:right w:val="single" w:sz="8" w:space="0" w:color="000000"/>
            </w:tcBorders>
            <w:tcMar>
              <w:top w:w="100" w:type="dxa"/>
              <w:left w:w="100" w:type="dxa"/>
              <w:bottom w:w="100" w:type="dxa"/>
              <w:right w:w="100" w:type="dxa"/>
            </w:tcMar>
          </w:tcPr>
          <w:p w14:paraId="3F1D5BA3" w14:textId="44DB412F"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344559" w14:paraId="05E1DD21"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509DE6" w14:textId="16C8799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140" w:type="dxa"/>
            <w:tcBorders>
              <w:bottom w:val="single" w:sz="8" w:space="0" w:color="000000"/>
              <w:right w:val="single" w:sz="8" w:space="0" w:color="000000"/>
            </w:tcBorders>
            <w:tcMar>
              <w:top w:w="100" w:type="dxa"/>
              <w:left w:w="100" w:type="dxa"/>
              <w:bottom w:w="100" w:type="dxa"/>
              <w:right w:w="100" w:type="dxa"/>
            </w:tcMar>
          </w:tcPr>
          <w:p w14:paraId="4FC632AE" w14:textId="23EC8D30"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System Level</w:t>
            </w:r>
          </w:p>
        </w:tc>
        <w:tc>
          <w:tcPr>
            <w:tcW w:w="1080" w:type="dxa"/>
            <w:tcBorders>
              <w:bottom w:val="single" w:sz="8" w:space="0" w:color="000000"/>
              <w:right w:val="single" w:sz="8" w:space="0" w:color="000000"/>
            </w:tcBorders>
            <w:tcMar>
              <w:top w:w="100" w:type="dxa"/>
              <w:left w:w="100" w:type="dxa"/>
              <w:bottom w:w="100" w:type="dxa"/>
              <w:right w:w="100" w:type="dxa"/>
            </w:tcMar>
          </w:tcPr>
          <w:p w14:paraId="01932AE9" w14:textId="025B43F3"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344559" w14:paraId="597C17C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ECDC1C" w14:textId="44F1384A"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140" w:type="dxa"/>
            <w:tcBorders>
              <w:bottom w:val="single" w:sz="8" w:space="0" w:color="000000"/>
              <w:right w:val="single" w:sz="8" w:space="0" w:color="000000"/>
            </w:tcBorders>
            <w:tcMar>
              <w:top w:w="100" w:type="dxa"/>
              <w:left w:w="100" w:type="dxa"/>
              <w:bottom w:w="100" w:type="dxa"/>
              <w:right w:w="100" w:type="dxa"/>
            </w:tcMar>
          </w:tcPr>
          <w:p w14:paraId="4DC4E815" w14:textId="75093E27"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skill</w:t>
            </w:r>
          </w:p>
        </w:tc>
        <w:tc>
          <w:tcPr>
            <w:tcW w:w="1080" w:type="dxa"/>
            <w:tcBorders>
              <w:bottom w:val="single" w:sz="8" w:space="0" w:color="000000"/>
              <w:right w:val="single" w:sz="8" w:space="0" w:color="000000"/>
            </w:tcBorders>
            <w:tcMar>
              <w:top w:w="100" w:type="dxa"/>
              <w:left w:w="100" w:type="dxa"/>
              <w:bottom w:w="100" w:type="dxa"/>
              <w:right w:w="100" w:type="dxa"/>
            </w:tcMar>
          </w:tcPr>
          <w:p w14:paraId="16085A47" w14:textId="48CA4001"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44559" w14:paraId="5F55D8C3"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AA14A7" w14:textId="4533DAE4"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7FE703D6" w14:textId="7161468D"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3: Essential parts and Devices</w:t>
            </w:r>
          </w:p>
        </w:tc>
        <w:tc>
          <w:tcPr>
            <w:tcW w:w="1080" w:type="dxa"/>
            <w:tcBorders>
              <w:bottom w:val="single" w:sz="8" w:space="0" w:color="000000"/>
              <w:right w:val="single" w:sz="8" w:space="0" w:color="000000"/>
            </w:tcBorders>
            <w:tcMar>
              <w:top w:w="100" w:type="dxa"/>
              <w:left w:w="100" w:type="dxa"/>
              <w:bottom w:w="100" w:type="dxa"/>
              <w:right w:w="100" w:type="dxa"/>
            </w:tcMar>
          </w:tcPr>
          <w:p w14:paraId="5C8B1948" w14:textId="3B296CDE" w:rsidR="00344559" w:rsidRDefault="00344559" w:rsidP="00344559">
            <w:pPr>
              <w:spacing w:line="240" w:lineRule="auto"/>
              <w:jc w:val="center"/>
              <w:rPr>
                <w:rFonts w:ascii="Times New Roman" w:eastAsia="Times New Roman" w:hAnsi="Times New Roman" w:cs="Times New Roman"/>
                <w:sz w:val="24"/>
                <w:szCs w:val="24"/>
              </w:rPr>
            </w:pPr>
          </w:p>
        </w:tc>
      </w:tr>
      <w:tr w:rsidR="00344559" w14:paraId="74868434"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9A979" w14:textId="1369691C"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7140" w:type="dxa"/>
            <w:tcBorders>
              <w:bottom w:val="single" w:sz="8" w:space="0" w:color="000000"/>
              <w:right w:val="single" w:sz="8" w:space="0" w:color="000000"/>
            </w:tcBorders>
            <w:tcMar>
              <w:top w:w="100" w:type="dxa"/>
              <w:left w:w="100" w:type="dxa"/>
              <w:bottom w:w="100" w:type="dxa"/>
              <w:right w:w="100" w:type="dxa"/>
            </w:tcMar>
          </w:tcPr>
          <w:p w14:paraId="1F9771BB" w14:textId="5A4FEB4F"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Components</w:t>
            </w:r>
          </w:p>
        </w:tc>
        <w:tc>
          <w:tcPr>
            <w:tcW w:w="1080" w:type="dxa"/>
            <w:tcBorders>
              <w:bottom w:val="single" w:sz="8" w:space="0" w:color="000000"/>
              <w:right w:val="single" w:sz="8" w:space="0" w:color="000000"/>
            </w:tcBorders>
            <w:tcMar>
              <w:top w:w="100" w:type="dxa"/>
              <w:left w:w="100" w:type="dxa"/>
              <w:bottom w:w="100" w:type="dxa"/>
              <w:right w:w="100" w:type="dxa"/>
            </w:tcMar>
          </w:tcPr>
          <w:p w14:paraId="0FF2E6A2" w14:textId="6EA4C9F1"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344559" w14:paraId="793B8BDE"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8AB74C" w14:textId="12A3E21B"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4FA6DAEA" w14:textId="3425E8CC" w:rsidR="00344559" w:rsidRDefault="00344559"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4: Working Sheets</w:t>
            </w:r>
          </w:p>
        </w:tc>
        <w:tc>
          <w:tcPr>
            <w:tcW w:w="1080" w:type="dxa"/>
            <w:tcBorders>
              <w:bottom w:val="single" w:sz="8" w:space="0" w:color="000000"/>
              <w:right w:val="single" w:sz="8" w:space="0" w:color="000000"/>
            </w:tcBorders>
            <w:tcMar>
              <w:top w:w="100" w:type="dxa"/>
              <w:left w:w="100" w:type="dxa"/>
              <w:bottom w:w="100" w:type="dxa"/>
              <w:right w:w="100" w:type="dxa"/>
            </w:tcMar>
          </w:tcPr>
          <w:p w14:paraId="4F2929F5"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0A03A267"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71CB1E" w14:textId="2D609C6C"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7140" w:type="dxa"/>
            <w:tcBorders>
              <w:bottom w:val="single" w:sz="8" w:space="0" w:color="000000"/>
              <w:right w:val="single" w:sz="8" w:space="0" w:color="000000"/>
            </w:tcBorders>
            <w:tcMar>
              <w:top w:w="100" w:type="dxa"/>
              <w:left w:w="100" w:type="dxa"/>
              <w:bottom w:w="100" w:type="dxa"/>
              <w:right w:w="100" w:type="dxa"/>
            </w:tcMar>
          </w:tcPr>
          <w:p w14:paraId="348A2753" w14:textId="6E5DAB8E" w:rsidR="00344559" w:rsidRDefault="00344559" w:rsidP="003445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Breakdown Structure</w:t>
            </w:r>
          </w:p>
        </w:tc>
        <w:tc>
          <w:tcPr>
            <w:tcW w:w="1080" w:type="dxa"/>
            <w:tcBorders>
              <w:bottom w:val="single" w:sz="8" w:space="0" w:color="000000"/>
              <w:right w:val="single" w:sz="8" w:space="0" w:color="000000"/>
            </w:tcBorders>
            <w:tcMar>
              <w:top w:w="100" w:type="dxa"/>
              <w:left w:w="100" w:type="dxa"/>
              <w:bottom w:w="100" w:type="dxa"/>
              <w:right w:w="100" w:type="dxa"/>
            </w:tcMar>
          </w:tcPr>
          <w:p w14:paraId="33136482" w14:textId="77777777"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44559" w14:paraId="3B0C4CBD"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79EE5C" w14:textId="6F5537C0"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7140" w:type="dxa"/>
            <w:tcBorders>
              <w:bottom w:val="single" w:sz="8" w:space="0" w:color="000000"/>
              <w:right w:val="single" w:sz="8" w:space="0" w:color="000000"/>
            </w:tcBorders>
            <w:tcMar>
              <w:top w:w="100" w:type="dxa"/>
              <w:left w:w="100" w:type="dxa"/>
              <w:bottom w:w="100" w:type="dxa"/>
              <w:right w:w="100" w:type="dxa"/>
            </w:tcMar>
          </w:tcPr>
          <w:p w14:paraId="08BA07F5" w14:textId="070B5A64" w:rsidR="00344559" w:rsidRDefault="00344559" w:rsidP="003445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Plan and Costs</w:t>
            </w:r>
          </w:p>
        </w:tc>
        <w:tc>
          <w:tcPr>
            <w:tcW w:w="1080" w:type="dxa"/>
            <w:tcBorders>
              <w:bottom w:val="single" w:sz="8" w:space="0" w:color="000000"/>
              <w:right w:val="single" w:sz="8" w:space="0" w:color="000000"/>
            </w:tcBorders>
            <w:tcMar>
              <w:top w:w="100" w:type="dxa"/>
              <w:left w:w="100" w:type="dxa"/>
              <w:bottom w:w="100" w:type="dxa"/>
              <w:right w:w="100" w:type="dxa"/>
            </w:tcMar>
          </w:tcPr>
          <w:p w14:paraId="63CFEEE2" w14:textId="0241B1AF"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344559" w14:paraId="2E9B8C1C"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8B311" w14:textId="7F40FF3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372A8D29" w14:textId="7B8B0783" w:rsidR="00344559" w:rsidRDefault="00344559"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 Project Summary</w:t>
            </w:r>
          </w:p>
        </w:tc>
        <w:tc>
          <w:tcPr>
            <w:tcW w:w="1080" w:type="dxa"/>
            <w:tcBorders>
              <w:bottom w:val="single" w:sz="8" w:space="0" w:color="000000"/>
              <w:right w:val="single" w:sz="8" w:space="0" w:color="000000"/>
            </w:tcBorders>
            <w:tcMar>
              <w:top w:w="100" w:type="dxa"/>
              <w:left w:w="100" w:type="dxa"/>
              <w:bottom w:w="100" w:type="dxa"/>
              <w:right w:w="100" w:type="dxa"/>
            </w:tcMar>
          </w:tcPr>
          <w:p w14:paraId="76762CA4"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22FD904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5AE3D1" w14:textId="1FAC3197"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7140" w:type="dxa"/>
            <w:tcBorders>
              <w:bottom w:val="single" w:sz="8" w:space="0" w:color="000000"/>
              <w:right w:val="single" w:sz="8" w:space="0" w:color="000000"/>
            </w:tcBorders>
            <w:tcMar>
              <w:top w:w="100" w:type="dxa"/>
              <w:left w:w="100" w:type="dxa"/>
              <w:bottom w:w="100" w:type="dxa"/>
              <w:right w:w="100" w:type="dxa"/>
            </w:tcMar>
          </w:tcPr>
          <w:p w14:paraId="59E29401" w14:textId="2BF73138"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080" w:type="dxa"/>
            <w:tcBorders>
              <w:bottom w:val="single" w:sz="8" w:space="0" w:color="000000"/>
              <w:right w:val="single" w:sz="8" w:space="0" w:color="000000"/>
            </w:tcBorders>
            <w:tcMar>
              <w:top w:w="100" w:type="dxa"/>
              <w:left w:w="100" w:type="dxa"/>
              <w:bottom w:w="100" w:type="dxa"/>
              <w:right w:w="100" w:type="dxa"/>
            </w:tcMar>
          </w:tcPr>
          <w:p w14:paraId="6454C45A" w14:textId="44537AEF"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344559" w14:paraId="20160EB4"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95D17B" w14:textId="4527F02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7140" w:type="dxa"/>
            <w:tcBorders>
              <w:bottom w:val="single" w:sz="8" w:space="0" w:color="000000"/>
              <w:right w:val="single" w:sz="8" w:space="0" w:color="000000"/>
            </w:tcBorders>
            <w:tcMar>
              <w:top w:w="100" w:type="dxa"/>
              <w:left w:w="100" w:type="dxa"/>
              <w:bottom w:w="100" w:type="dxa"/>
              <w:right w:w="100" w:type="dxa"/>
            </w:tcMar>
          </w:tcPr>
          <w:p w14:paraId="32925106" w14:textId="28342A6F"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tc>
        <w:tc>
          <w:tcPr>
            <w:tcW w:w="1080" w:type="dxa"/>
            <w:tcBorders>
              <w:bottom w:val="single" w:sz="8" w:space="0" w:color="000000"/>
              <w:right w:val="single" w:sz="8" w:space="0" w:color="000000"/>
            </w:tcBorders>
            <w:tcMar>
              <w:top w:w="100" w:type="dxa"/>
              <w:left w:w="100" w:type="dxa"/>
              <w:bottom w:w="100" w:type="dxa"/>
              <w:right w:w="100" w:type="dxa"/>
            </w:tcMar>
          </w:tcPr>
          <w:p w14:paraId="323B180A" w14:textId="133D6811"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44559" w14:paraId="01C120D6"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3EC56B" w14:textId="3DD2125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7140" w:type="dxa"/>
            <w:tcBorders>
              <w:bottom w:val="single" w:sz="8" w:space="0" w:color="000000"/>
              <w:right w:val="single" w:sz="8" w:space="0" w:color="000000"/>
            </w:tcBorders>
            <w:tcMar>
              <w:top w:w="100" w:type="dxa"/>
              <w:left w:w="100" w:type="dxa"/>
              <w:bottom w:w="100" w:type="dxa"/>
              <w:right w:w="100" w:type="dxa"/>
            </w:tcMar>
          </w:tcPr>
          <w:p w14:paraId="48284BEC" w14:textId="3C655A2A"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Faced and Solutions</w:t>
            </w:r>
          </w:p>
        </w:tc>
        <w:tc>
          <w:tcPr>
            <w:tcW w:w="1080" w:type="dxa"/>
            <w:tcBorders>
              <w:bottom w:val="single" w:sz="8" w:space="0" w:color="000000"/>
              <w:right w:val="single" w:sz="8" w:space="0" w:color="000000"/>
            </w:tcBorders>
            <w:tcMar>
              <w:top w:w="100" w:type="dxa"/>
              <w:left w:w="100" w:type="dxa"/>
              <w:bottom w:w="100" w:type="dxa"/>
              <w:right w:w="100" w:type="dxa"/>
            </w:tcMar>
          </w:tcPr>
          <w:p w14:paraId="4CF58376" w14:textId="3C2DC1A9"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44559" w14:paraId="72C01B72"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15527C" w14:textId="1740C1F8"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7140" w:type="dxa"/>
            <w:tcBorders>
              <w:bottom w:val="single" w:sz="8" w:space="0" w:color="000000"/>
              <w:right w:val="single" w:sz="8" w:space="0" w:color="000000"/>
            </w:tcBorders>
            <w:tcMar>
              <w:top w:w="100" w:type="dxa"/>
              <w:left w:w="100" w:type="dxa"/>
              <w:bottom w:w="100" w:type="dxa"/>
              <w:right w:w="100" w:type="dxa"/>
            </w:tcMar>
          </w:tcPr>
          <w:p w14:paraId="720A4759" w14:textId="2A5E103A" w:rsidR="00344559" w:rsidRDefault="00344559" w:rsidP="00344559">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Future Development</w:t>
            </w:r>
          </w:p>
        </w:tc>
        <w:tc>
          <w:tcPr>
            <w:tcW w:w="1080" w:type="dxa"/>
            <w:tcBorders>
              <w:bottom w:val="single" w:sz="8" w:space="0" w:color="000000"/>
              <w:right w:val="single" w:sz="8" w:space="0" w:color="000000"/>
            </w:tcBorders>
            <w:tcMar>
              <w:top w:w="100" w:type="dxa"/>
              <w:left w:w="100" w:type="dxa"/>
              <w:bottom w:w="100" w:type="dxa"/>
              <w:right w:w="100" w:type="dxa"/>
            </w:tcMar>
          </w:tcPr>
          <w:p w14:paraId="0F600C2F" w14:textId="26B2EC80"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44559" w14:paraId="160FA32C"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E9E358" w14:textId="75A13F55"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7140" w:type="dxa"/>
            <w:tcBorders>
              <w:bottom w:val="single" w:sz="8" w:space="0" w:color="000000"/>
              <w:right w:val="single" w:sz="8" w:space="0" w:color="000000"/>
            </w:tcBorders>
            <w:tcMar>
              <w:top w:w="100" w:type="dxa"/>
              <w:left w:w="100" w:type="dxa"/>
              <w:bottom w:w="100" w:type="dxa"/>
              <w:right w:w="100" w:type="dxa"/>
            </w:tcMar>
          </w:tcPr>
          <w:p w14:paraId="7DC3756A" w14:textId="46079DE9"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080" w:type="dxa"/>
            <w:tcBorders>
              <w:bottom w:val="single" w:sz="8" w:space="0" w:color="000000"/>
              <w:right w:val="single" w:sz="8" w:space="0" w:color="000000"/>
            </w:tcBorders>
            <w:tcMar>
              <w:top w:w="100" w:type="dxa"/>
              <w:left w:w="100" w:type="dxa"/>
              <w:bottom w:w="100" w:type="dxa"/>
              <w:right w:w="100" w:type="dxa"/>
            </w:tcMar>
          </w:tcPr>
          <w:p w14:paraId="4E7C6A87" w14:textId="39D927D3"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44559" w14:paraId="25104398"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F39890" w14:textId="79B31E7E"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4C30B463" w14:textId="67A5B252"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tc>
        <w:tc>
          <w:tcPr>
            <w:tcW w:w="1080" w:type="dxa"/>
            <w:tcBorders>
              <w:bottom w:val="single" w:sz="8" w:space="0" w:color="000000"/>
              <w:right w:val="single" w:sz="8" w:space="0" w:color="000000"/>
            </w:tcBorders>
            <w:tcMar>
              <w:top w:w="100" w:type="dxa"/>
              <w:left w:w="100" w:type="dxa"/>
              <w:bottom w:w="100" w:type="dxa"/>
              <w:right w:w="100" w:type="dxa"/>
            </w:tcMar>
          </w:tcPr>
          <w:p w14:paraId="03851F59" w14:textId="43B7449D" w:rsidR="00344559" w:rsidRDefault="00344559" w:rsidP="00344559">
            <w:pPr>
              <w:spacing w:line="240" w:lineRule="auto"/>
              <w:jc w:val="center"/>
              <w:rPr>
                <w:rFonts w:ascii="Times New Roman" w:eastAsia="Times New Roman" w:hAnsi="Times New Roman" w:cs="Times New Roman"/>
                <w:sz w:val="24"/>
                <w:szCs w:val="24"/>
              </w:rPr>
            </w:pPr>
          </w:p>
        </w:tc>
      </w:tr>
      <w:tr w:rsidR="00344559" w14:paraId="2BA8920D"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FDE2C6" w14:textId="486DD63A" w:rsidR="00344559" w:rsidRDefault="00344559" w:rsidP="00344559">
            <w:pPr>
              <w:spacing w:line="240" w:lineRule="auto"/>
              <w:jc w:val="right"/>
              <w:rPr>
                <w:rFonts w:ascii="Times New Roman" w:eastAsia="Times New Roman" w:hAnsi="Times New Roman" w:cs="Times New Roman"/>
                <w:sz w:val="24"/>
                <w:szCs w:val="24"/>
              </w:rPr>
            </w:pPr>
          </w:p>
        </w:tc>
        <w:tc>
          <w:tcPr>
            <w:tcW w:w="7140" w:type="dxa"/>
            <w:tcBorders>
              <w:bottom w:val="single" w:sz="8" w:space="0" w:color="000000"/>
              <w:right w:val="single" w:sz="8" w:space="0" w:color="000000"/>
            </w:tcBorders>
            <w:tcMar>
              <w:top w:w="100" w:type="dxa"/>
              <w:left w:w="100" w:type="dxa"/>
              <w:bottom w:w="100" w:type="dxa"/>
              <w:right w:w="100" w:type="dxa"/>
            </w:tcMar>
          </w:tcPr>
          <w:p w14:paraId="55F1CDD9" w14:textId="33B05781"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1080" w:type="dxa"/>
            <w:tcBorders>
              <w:bottom w:val="single" w:sz="8" w:space="0" w:color="000000"/>
              <w:right w:val="single" w:sz="8" w:space="0" w:color="000000"/>
            </w:tcBorders>
            <w:tcMar>
              <w:top w:w="100" w:type="dxa"/>
              <w:left w:w="100" w:type="dxa"/>
              <w:bottom w:w="100" w:type="dxa"/>
              <w:right w:w="100" w:type="dxa"/>
            </w:tcMar>
          </w:tcPr>
          <w:p w14:paraId="3872EADA" w14:textId="39A1850C"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bl>
    <w:p w14:paraId="61DEC76E" w14:textId="1E3A976B"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2" w:name="_6vdsb5rfgucb" w:colFirst="0" w:colLast="0"/>
      <w:bookmarkEnd w:id="2"/>
    </w:p>
    <w:p w14:paraId="48CF95EC" w14:textId="5097772D" w:rsidR="005B1AED" w:rsidRDefault="005B1AED">
      <w:pPr>
        <w:spacing w:before="240" w:after="240"/>
        <w:rPr>
          <w:rFonts w:ascii="Times New Roman" w:eastAsia="Times New Roman" w:hAnsi="Times New Roman" w:cs="Times New Roman"/>
          <w:sz w:val="24"/>
          <w:szCs w:val="24"/>
        </w:rPr>
      </w:pPr>
    </w:p>
    <w:p w14:paraId="7246C57B" w14:textId="22B85274" w:rsidR="005B1AED" w:rsidRDefault="005B1AED">
      <w:pPr>
        <w:spacing w:before="240" w:after="240"/>
        <w:rPr>
          <w:rFonts w:ascii="Times New Roman" w:eastAsia="Times New Roman" w:hAnsi="Times New Roman" w:cs="Times New Roman"/>
          <w:sz w:val="24"/>
          <w:szCs w:val="24"/>
        </w:rPr>
      </w:pPr>
    </w:p>
    <w:p w14:paraId="3A95B75B" w14:textId="77777777" w:rsidR="000B4479" w:rsidRDefault="006721C1">
      <w:pPr>
        <w:pStyle w:val="Heading1"/>
        <w:spacing w:before="240" w:after="240"/>
        <w:jc w:val="center"/>
        <w:rPr>
          <w:rFonts w:ascii="Times New Roman" w:eastAsia="Times New Roman" w:hAnsi="Times New Roman" w:cs="Times New Roman"/>
          <w:sz w:val="36"/>
          <w:szCs w:val="36"/>
        </w:rPr>
      </w:pPr>
      <w:bookmarkStart w:id="3" w:name="_tzpwz6nl0o8" w:colFirst="0" w:colLast="0"/>
      <w:bookmarkEnd w:id="3"/>
      <w:r>
        <w:rPr>
          <w:rFonts w:ascii="Times New Roman" w:eastAsia="Times New Roman" w:hAnsi="Times New Roman" w:cs="Times New Roman"/>
          <w:sz w:val="36"/>
          <w:szCs w:val="36"/>
        </w:rPr>
        <w:t>List of Figures</w:t>
      </w:r>
    </w:p>
    <w:tbl>
      <w:tblPr>
        <w:tblStyle w:val="a1"/>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6985"/>
        <w:gridCol w:w="885"/>
      </w:tblGrid>
      <w:tr w:rsidR="000B4479" w14:paraId="2B6C4B35" w14:textId="77777777" w:rsidTr="005B1AED">
        <w:trPr>
          <w:trHeight w:val="485"/>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7E338" w14:textId="433EA1FC" w:rsidR="000B4479"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No.</w:t>
            </w:r>
          </w:p>
        </w:tc>
        <w:tc>
          <w:tcPr>
            <w:tcW w:w="69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C4A7EB" w14:textId="77777777" w:rsidR="000B4479" w:rsidRPr="00F05DAB" w:rsidRDefault="006721C1" w:rsidP="00F05DAB">
            <w:pPr>
              <w:jc w:val="center"/>
              <w:rPr>
                <w:rFonts w:ascii="Times New Roman" w:eastAsia="Times New Roman" w:hAnsi="Times New Roman" w:cs="Times New Roman"/>
                <w:b/>
                <w:sz w:val="24"/>
                <w:szCs w:val="24"/>
              </w:rPr>
            </w:pPr>
            <w:r w:rsidRPr="00F05DAB">
              <w:rPr>
                <w:rFonts w:ascii="Times New Roman" w:eastAsia="Times New Roman" w:hAnsi="Times New Roman" w:cs="Times New Roman"/>
                <w:b/>
                <w:sz w:val="28"/>
                <w:szCs w:val="24"/>
              </w:rPr>
              <w:t>Name</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6AD4A2" w14:textId="77777777" w:rsidR="000B4479" w:rsidRPr="00F05DAB" w:rsidRDefault="006721C1">
            <w:pPr>
              <w:rPr>
                <w:rFonts w:ascii="Times New Roman" w:eastAsia="Times New Roman" w:hAnsi="Times New Roman" w:cs="Times New Roman"/>
                <w:b/>
                <w:sz w:val="24"/>
                <w:szCs w:val="24"/>
              </w:rPr>
            </w:pPr>
            <w:r w:rsidRPr="00F05DAB">
              <w:rPr>
                <w:rFonts w:ascii="Times New Roman" w:eastAsia="Times New Roman" w:hAnsi="Times New Roman" w:cs="Times New Roman"/>
                <w:b/>
                <w:sz w:val="28"/>
                <w:szCs w:val="24"/>
              </w:rPr>
              <w:t>Page</w:t>
            </w:r>
          </w:p>
        </w:tc>
      </w:tr>
      <w:tr w:rsidR="000B4479" w14:paraId="6BF4C5BC"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8DE97F"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6985" w:type="dxa"/>
            <w:tcBorders>
              <w:bottom w:val="single" w:sz="8" w:space="0" w:color="000000"/>
              <w:right w:val="single" w:sz="8" w:space="0" w:color="000000"/>
            </w:tcBorders>
            <w:tcMar>
              <w:top w:w="100" w:type="dxa"/>
              <w:left w:w="100" w:type="dxa"/>
              <w:bottom w:w="100" w:type="dxa"/>
              <w:right w:w="100" w:type="dxa"/>
            </w:tcMar>
          </w:tcPr>
          <w:p w14:paraId="0343A4A7"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proofErr w:type="spellStart"/>
            <w:r w:rsidR="00572084" w:rsidRPr="00F05DAB">
              <w:rPr>
                <w:rFonts w:ascii="Times New Roman" w:eastAsia="Times New Roman" w:hAnsi="Times New Roman" w:cs="Times New Roman"/>
                <w:sz w:val="24"/>
                <w:szCs w:val="24"/>
              </w:rPr>
              <w:t>Myo</w:t>
            </w:r>
            <w:proofErr w:type="spellEnd"/>
            <w:r w:rsidR="00572084" w:rsidRPr="00F05DAB">
              <w:rPr>
                <w:rFonts w:ascii="Times New Roman" w:eastAsia="Times New Roman" w:hAnsi="Times New Roman" w:cs="Times New Roman"/>
                <w:sz w:val="24"/>
                <w:szCs w:val="24"/>
              </w:rPr>
              <w:t xml:space="preserve"> Gesture Control Armband</w:t>
            </w:r>
          </w:p>
        </w:tc>
        <w:tc>
          <w:tcPr>
            <w:tcW w:w="885" w:type="dxa"/>
            <w:tcBorders>
              <w:bottom w:val="single" w:sz="8" w:space="0" w:color="000000"/>
              <w:right w:val="single" w:sz="8" w:space="0" w:color="000000"/>
            </w:tcBorders>
            <w:tcMar>
              <w:top w:w="100" w:type="dxa"/>
              <w:left w:w="100" w:type="dxa"/>
              <w:bottom w:w="100" w:type="dxa"/>
              <w:right w:w="100" w:type="dxa"/>
            </w:tcMar>
          </w:tcPr>
          <w:p w14:paraId="5510435A" w14:textId="2EE2E1E0"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11</w:t>
            </w:r>
          </w:p>
        </w:tc>
      </w:tr>
      <w:tr w:rsidR="000B4479" w14:paraId="53FC04FB"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52BFA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6985" w:type="dxa"/>
            <w:tcBorders>
              <w:bottom w:val="single" w:sz="8" w:space="0" w:color="000000"/>
              <w:right w:val="single" w:sz="8" w:space="0" w:color="000000"/>
            </w:tcBorders>
            <w:tcMar>
              <w:top w:w="100" w:type="dxa"/>
              <w:left w:w="100" w:type="dxa"/>
              <w:bottom w:w="100" w:type="dxa"/>
              <w:right w:w="100" w:type="dxa"/>
            </w:tcMar>
          </w:tcPr>
          <w:p w14:paraId="0990056D"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572084" w:rsidRPr="00F05DAB">
              <w:rPr>
                <w:rFonts w:ascii="Times New Roman" w:eastAsia="Times New Roman" w:hAnsi="Times New Roman" w:cs="Times New Roman"/>
                <w:sz w:val="24"/>
                <w:szCs w:val="24"/>
              </w:rPr>
              <w:t>Gest hand motion</w:t>
            </w:r>
          </w:p>
        </w:tc>
        <w:tc>
          <w:tcPr>
            <w:tcW w:w="885" w:type="dxa"/>
            <w:tcBorders>
              <w:bottom w:val="single" w:sz="8" w:space="0" w:color="000000"/>
              <w:right w:val="single" w:sz="8" w:space="0" w:color="000000"/>
            </w:tcBorders>
            <w:tcMar>
              <w:top w:w="100" w:type="dxa"/>
              <w:left w:w="100" w:type="dxa"/>
              <w:bottom w:w="100" w:type="dxa"/>
              <w:right w:w="100" w:type="dxa"/>
            </w:tcMar>
          </w:tcPr>
          <w:p w14:paraId="752CD533" w14:textId="10934F90"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12</w:t>
            </w:r>
          </w:p>
        </w:tc>
      </w:tr>
      <w:tr w:rsidR="000B4479" w14:paraId="75471FF3"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57E9FA"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6985" w:type="dxa"/>
            <w:tcBorders>
              <w:bottom w:val="single" w:sz="8" w:space="0" w:color="000000"/>
              <w:right w:val="single" w:sz="8" w:space="0" w:color="000000"/>
            </w:tcBorders>
            <w:tcMar>
              <w:top w:w="100" w:type="dxa"/>
              <w:left w:w="100" w:type="dxa"/>
              <w:bottom w:w="100" w:type="dxa"/>
              <w:right w:w="100" w:type="dxa"/>
            </w:tcMar>
          </w:tcPr>
          <w:p w14:paraId="75B7D8A9"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572084" w:rsidRPr="00F05DAB">
              <w:rPr>
                <w:rFonts w:ascii="Times New Roman" w:eastAsia="Times New Roman" w:hAnsi="Times New Roman" w:cs="Times New Roman"/>
                <w:sz w:val="24"/>
                <w:szCs w:val="24"/>
              </w:rPr>
              <w:t>Leap Motion Controller</w:t>
            </w:r>
          </w:p>
        </w:tc>
        <w:tc>
          <w:tcPr>
            <w:tcW w:w="885" w:type="dxa"/>
            <w:tcBorders>
              <w:bottom w:val="single" w:sz="8" w:space="0" w:color="000000"/>
              <w:right w:val="single" w:sz="8" w:space="0" w:color="000000"/>
            </w:tcBorders>
            <w:tcMar>
              <w:top w:w="100" w:type="dxa"/>
              <w:left w:w="100" w:type="dxa"/>
              <w:bottom w:w="100" w:type="dxa"/>
              <w:right w:w="100" w:type="dxa"/>
            </w:tcMar>
          </w:tcPr>
          <w:p w14:paraId="28FFB81E"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12</w:t>
            </w:r>
          </w:p>
        </w:tc>
      </w:tr>
      <w:tr w:rsidR="000B4479" w14:paraId="41FF8520"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A1B14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6985" w:type="dxa"/>
            <w:tcBorders>
              <w:bottom w:val="single" w:sz="8" w:space="0" w:color="000000"/>
              <w:right w:val="single" w:sz="8" w:space="0" w:color="000000"/>
            </w:tcBorders>
            <w:tcMar>
              <w:top w:w="100" w:type="dxa"/>
              <w:left w:w="100" w:type="dxa"/>
              <w:bottom w:w="100" w:type="dxa"/>
              <w:right w:w="100" w:type="dxa"/>
            </w:tcMar>
          </w:tcPr>
          <w:p w14:paraId="0A1BB2EA" w14:textId="39AD18E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 xml:space="preserve">Dataset sample for </w:t>
            </w:r>
            <w:proofErr w:type="spellStart"/>
            <w:r w:rsidR="00863A64">
              <w:rPr>
                <w:rFonts w:ascii="Times New Roman" w:eastAsia="Times New Roman" w:hAnsi="Times New Roman" w:cs="Times New Roman"/>
                <w:sz w:val="24"/>
                <w:szCs w:val="24"/>
              </w:rPr>
              <w:t>Firstemergency</w:t>
            </w:r>
            <w:proofErr w:type="spellEnd"/>
            <w:r w:rsidR="00863A64">
              <w:rPr>
                <w:rFonts w:ascii="Times New Roman" w:eastAsia="Times New Roman" w:hAnsi="Times New Roman" w:cs="Times New Roman"/>
                <w:sz w:val="24"/>
                <w:szCs w:val="24"/>
              </w:rPr>
              <w:t xml:space="preserve"> symbol</w:t>
            </w:r>
          </w:p>
        </w:tc>
        <w:tc>
          <w:tcPr>
            <w:tcW w:w="885" w:type="dxa"/>
            <w:tcBorders>
              <w:bottom w:val="single" w:sz="8" w:space="0" w:color="000000"/>
              <w:right w:val="single" w:sz="8" w:space="0" w:color="000000"/>
            </w:tcBorders>
            <w:tcMar>
              <w:top w:w="100" w:type="dxa"/>
              <w:left w:w="100" w:type="dxa"/>
              <w:bottom w:w="100" w:type="dxa"/>
              <w:right w:w="100" w:type="dxa"/>
            </w:tcMar>
          </w:tcPr>
          <w:p w14:paraId="63AB699D"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14</w:t>
            </w:r>
          </w:p>
        </w:tc>
      </w:tr>
      <w:tr w:rsidR="000B4479" w14:paraId="3A8567E3"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A2F558"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6985" w:type="dxa"/>
            <w:tcBorders>
              <w:bottom w:val="single" w:sz="8" w:space="0" w:color="000000"/>
              <w:right w:val="single" w:sz="8" w:space="0" w:color="000000"/>
            </w:tcBorders>
            <w:tcMar>
              <w:top w:w="100" w:type="dxa"/>
              <w:left w:w="100" w:type="dxa"/>
              <w:bottom w:w="100" w:type="dxa"/>
              <w:right w:w="100" w:type="dxa"/>
            </w:tcMar>
          </w:tcPr>
          <w:p w14:paraId="40AAE6D8" w14:textId="173BDFC9"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Dataset sample for second emergency symbol</w:t>
            </w:r>
          </w:p>
        </w:tc>
        <w:tc>
          <w:tcPr>
            <w:tcW w:w="885" w:type="dxa"/>
            <w:tcBorders>
              <w:bottom w:val="single" w:sz="8" w:space="0" w:color="000000"/>
              <w:right w:val="single" w:sz="8" w:space="0" w:color="000000"/>
            </w:tcBorders>
            <w:tcMar>
              <w:top w:w="100" w:type="dxa"/>
              <w:left w:w="100" w:type="dxa"/>
              <w:bottom w:w="100" w:type="dxa"/>
              <w:right w:w="100" w:type="dxa"/>
            </w:tcMar>
          </w:tcPr>
          <w:p w14:paraId="7766B6F2"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15</w:t>
            </w:r>
          </w:p>
        </w:tc>
      </w:tr>
      <w:tr w:rsidR="000B4479" w14:paraId="32D4429B"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AEF409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6985" w:type="dxa"/>
            <w:tcBorders>
              <w:right w:val="single" w:sz="8" w:space="0" w:color="000000"/>
            </w:tcBorders>
            <w:tcMar>
              <w:top w:w="100" w:type="dxa"/>
              <w:left w:w="100" w:type="dxa"/>
              <w:bottom w:w="100" w:type="dxa"/>
              <w:right w:w="100" w:type="dxa"/>
            </w:tcMar>
          </w:tcPr>
          <w:p w14:paraId="378E9603" w14:textId="0E8D19C6" w:rsidR="000B4479"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sample for help symbol </w:t>
            </w:r>
          </w:p>
        </w:tc>
        <w:tc>
          <w:tcPr>
            <w:tcW w:w="885" w:type="dxa"/>
            <w:tcBorders>
              <w:right w:val="single" w:sz="8" w:space="0" w:color="000000"/>
            </w:tcBorders>
            <w:tcMar>
              <w:top w:w="100" w:type="dxa"/>
              <w:left w:w="100" w:type="dxa"/>
              <w:bottom w:w="100" w:type="dxa"/>
              <w:right w:w="100" w:type="dxa"/>
            </w:tcMar>
          </w:tcPr>
          <w:p w14:paraId="741DB5CC" w14:textId="0BF2D8EE"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15</w:t>
            </w:r>
          </w:p>
        </w:tc>
      </w:tr>
      <w:tr w:rsidR="00FF2AF0" w14:paraId="5915E7B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140BF29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6985" w:type="dxa"/>
            <w:tcBorders>
              <w:right w:val="single" w:sz="8" w:space="0" w:color="000000"/>
            </w:tcBorders>
            <w:tcMar>
              <w:top w:w="100" w:type="dxa"/>
              <w:left w:w="100" w:type="dxa"/>
              <w:bottom w:w="100" w:type="dxa"/>
              <w:right w:w="100" w:type="dxa"/>
            </w:tcMar>
          </w:tcPr>
          <w:p w14:paraId="2965C912" w14:textId="7D74316E" w:rsidR="00FF2AF0"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working process</w:t>
            </w:r>
          </w:p>
        </w:tc>
        <w:tc>
          <w:tcPr>
            <w:tcW w:w="885" w:type="dxa"/>
            <w:tcBorders>
              <w:right w:val="single" w:sz="8" w:space="0" w:color="000000"/>
            </w:tcBorders>
            <w:tcMar>
              <w:top w:w="100" w:type="dxa"/>
              <w:left w:w="100" w:type="dxa"/>
              <w:bottom w:w="100" w:type="dxa"/>
              <w:right w:w="100" w:type="dxa"/>
            </w:tcMar>
          </w:tcPr>
          <w:p w14:paraId="40DF7EF2" w14:textId="77777777" w:rsidR="00FF2AF0" w:rsidRDefault="00FF2AF0">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FF2AF0" w14:paraId="79C27CE5"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8678DEE"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6985" w:type="dxa"/>
            <w:tcBorders>
              <w:right w:val="single" w:sz="8" w:space="0" w:color="000000"/>
            </w:tcBorders>
            <w:tcMar>
              <w:top w:w="100" w:type="dxa"/>
              <w:left w:w="100" w:type="dxa"/>
              <w:bottom w:w="100" w:type="dxa"/>
              <w:right w:w="100" w:type="dxa"/>
            </w:tcMar>
          </w:tcPr>
          <w:p w14:paraId="77BCC89C" w14:textId="2D712CA5" w:rsidR="00FF2AF0"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working process</w:t>
            </w:r>
          </w:p>
        </w:tc>
        <w:tc>
          <w:tcPr>
            <w:tcW w:w="885" w:type="dxa"/>
            <w:tcBorders>
              <w:right w:val="single" w:sz="8" w:space="0" w:color="000000"/>
            </w:tcBorders>
            <w:tcMar>
              <w:top w:w="100" w:type="dxa"/>
              <w:left w:w="100" w:type="dxa"/>
              <w:bottom w:w="100" w:type="dxa"/>
              <w:right w:w="100" w:type="dxa"/>
            </w:tcMar>
          </w:tcPr>
          <w:p w14:paraId="2069111E" w14:textId="32D7CCB8" w:rsidR="00FF2AF0"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FF2AF0" w14:paraId="0BEF4376"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53E4498"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6985" w:type="dxa"/>
            <w:tcBorders>
              <w:right w:val="single" w:sz="8" w:space="0" w:color="000000"/>
            </w:tcBorders>
            <w:tcMar>
              <w:top w:w="100" w:type="dxa"/>
              <w:left w:w="100" w:type="dxa"/>
              <w:bottom w:w="100" w:type="dxa"/>
              <w:right w:w="100" w:type="dxa"/>
            </w:tcMar>
          </w:tcPr>
          <w:p w14:paraId="30DA482C" w14:textId="03715E6E"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app </w:t>
            </w:r>
            <w:r w:rsidR="00863A64">
              <w:rPr>
                <w:rFonts w:ascii="Times New Roman" w:eastAsia="Times New Roman" w:hAnsi="Times New Roman" w:cs="Times New Roman"/>
                <w:sz w:val="24"/>
                <w:szCs w:val="24"/>
              </w:rPr>
              <w:t>working process</w:t>
            </w:r>
          </w:p>
        </w:tc>
        <w:tc>
          <w:tcPr>
            <w:tcW w:w="885" w:type="dxa"/>
            <w:tcBorders>
              <w:right w:val="single" w:sz="8" w:space="0" w:color="000000"/>
            </w:tcBorders>
            <w:tcMar>
              <w:top w:w="100" w:type="dxa"/>
              <w:left w:w="100" w:type="dxa"/>
              <w:bottom w:w="100" w:type="dxa"/>
              <w:right w:w="100" w:type="dxa"/>
            </w:tcMar>
          </w:tcPr>
          <w:p w14:paraId="410F885E" w14:textId="61458E5D" w:rsidR="00FF2AF0"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FF2AF0" w14:paraId="491E4C17"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74FBBA0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985" w:type="dxa"/>
            <w:tcBorders>
              <w:right w:val="single" w:sz="8" w:space="0" w:color="000000"/>
            </w:tcBorders>
            <w:tcMar>
              <w:top w:w="100" w:type="dxa"/>
              <w:left w:w="100" w:type="dxa"/>
              <w:bottom w:w="100" w:type="dxa"/>
              <w:right w:w="100" w:type="dxa"/>
            </w:tcMar>
          </w:tcPr>
          <w:p w14:paraId="781C1579" w14:textId="0FE93CC2"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front end preview</w:t>
            </w:r>
          </w:p>
        </w:tc>
        <w:tc>
          <w:tcPr>
            <w:tcW w:w="885" w:type="dxa"/>
            <w:tcBorders>
              <w:right w:val="single" w:sz="8" w:space="0" w:color="000000"/>
            </w:tcBorders>
            <w:tcMar>
              <w:top w:w="100" w:type="dxa"/>
              <w:left w:w="100" w:type="dxa"/>
              <w:bottom w:w="100" w:type="dxa"/>
              <w:right w:w="100" w:type="dxa"/>
            </w:tcMar>
          </w:tcPr>
          <w:p w14:paraId="6870C40E" w14:textId="204D0C36" w:rsidR="00FF2AF0" w:rsidRDefault="00FF2AF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B1AED">
              <w:rPr>
                <w:rFonts w:ascii="Times New Roman" w:eastAsia="Times New Roman" w:hAnsi="Times New Roman" w:cs="Times New Roman"/>
                <w:sz w:val="24"/>
                <w:szCs w:val="24"/>
              </w:rPr>
              <w:t>0</w:t>
            </w:r>
          </w:p>
        </w:tc>
      </w:tr>
      <w:tr w:rsidR="00FF2AF0" w14:paraId="575CB835"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A59E3A0"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985" w:type="dxa"/>
            <w:tcBorders>
              <w:right w:val="single" w:sz="8" w:space="0" w:color="000000"/>
            </w:tcBorders>
            <w:tcMar>
              <w:top w:w="100" w:type="dxa"/>
              <w:left w:w="100" w:type="dxa"/>
              <w:bottom w:w="100" w:type="dxa"/>
              <w:right w:w="100" w:type="dxa"/>
            </w:tcMar>
          </w:tcPr>
          <w:p w14:paraId="557E3FB9" w14:textId="03C9B13E" w:rsidR="00FF2AF0" w:rsidRPr="00F05DAB" w:rsidRDefault="005B1AED">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System level block diagram</w:t>
            </w:r>
          </w:p>
        </w:tc>
        <w:tc>
          <w:tcPr>
            <w:tcW w:w="885" w:type="dxa"/>
            <w:tcBorders>
              <w:right w:val="single" w:sz="8" w:space="0" w:color="000000"/>
            </w:tcBorders>
            <w:tcMar>
              <w:top w:w="100" w:type="dxa"/>
              <w:left w:w="100" w:type="dxa"/>
              <w:bottom w:w="100" w:type="dxa"/>
              <w:right w:w="100" w:type="dxa"/>
            </w:tcMar>
          </w:tcPr>
          <w:p w14:paraId="675F8ACD" w14:textId="638C4CA3"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FF2AF0" w14:paraId="4A3B733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1B13AC03"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985" w:type="dxa"/>
            <w:tcBorders>
              <w:right w:val="single" w:sz="8" w:space="0" w:color="000000"/>
            </w:tcBorders>
            <w:tcMar>
              <w:top w:w="100" w:type="dxa"/>
              <w:left w:w="100" w:type="dxa"/>
              <w:bottom w:w="100" w:type="dxa"/>
              <w:right w:w="100" w:type="dxa"/>
            </w:tcMar>
          </w:tcPr>
          <w:p w14:paraId="5CBAB200" w14:textId="12A0232C" w:rsidR="00FF2AF0" w:rsidRPr="00F05DAB" w:rsidRDefault="005B1AED">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Component diagram</w:t>
            </w:r>
          </w:p>
        </w:tc>
        <w:tc>
          <w:tcPr>
            <w:tcW w:w="885" w:type="dxa"/>
            <w:tcBorders>
              <w:right w:val="single" w:sz="8" w:space="0" w:color="000000"/>
            </w:tcBorders>
            <w:tcMar>
              <w:top w:w="100" w:type="dxa"/>
              <w:left w:w="100" w:type="dxa"/>
              <w:bottom w:w="100" w:type="dxa"/>
              <w:right w:w="100" w:type="dxa"/>
            </w:tcMar>
          </w:tcPr>
          <w:p w14:paraId="014B8BB6" w14:textId="2311C101"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FF2AF0" w14:paraId="523FA192"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65BF3A3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985" w:type="dxa"/>
            <w:tcBorders>
              <w:right w:val="single" w:sz="8" w:space="0" w:color="000000"/>
            </w:tcBorders>
            <w:tcMar>
              <w:top w:w="100" w:type="dxa"/>
              <w:left w:w="100" w:type="dxa"/>
              <w:bottom w:w="100" w:type="dxa"/>
              <w:right w:w="100" w:type="dxa"/>
            </w:tcMar>
          </w:tcPr>
          <w:p w14:paraId="7428B78D" w14:textId="29B918DA"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Chart Diagram</w:t>
            </w:r>
          </w:p>
        </w:tc>
        <w:tc>
          <w:tcPr>
            <w:tcW w:w="885" w:type="dxa"/>
            <w:tcBorders>
              <w:right w:val="single" w:sz="8" w:space="0" w:color="000000"/>
            </w:tcBorders>
            <w:tcMar>
              <w:top w:w="100" w:type="dxa"/>
              <w:left w:w="100" w:type="dxa"/>
              <w:bottom w:w="100" w:type="dxa"/>
              <w:right w:w="100" w:type="dxa"/>
            </w:tcMar>
          </w:tcPr>
          <w:p w14:paraId="5916942F" w14:textId="4589031B"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FF2AF0" w14:paraId="5BF3C972"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6E26375A"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985" w:type="dxa"/>
            <w:tcBorders>
              <w:right w:val="single" w:sz="8" w:space="0" w:color="000000"/>
            </w:tcBorders>
            <w:tcMar>
              <w:top w:w="100" w:type="dxa"/>
              <w:left w:w="100" w:type="dxa"/>
              <w:bottom w:w="100" w:type="dxa"/>
              <w:right w:w="100" w:type="dxa"/>
            </w:tcMar>
          </w:tcPr>
          <w:p w14:paraId="4B266551" w14:textId="321F0064"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Connection Diagram</w:t>
            </w:r>
          </w:p>
        </w:tc>
        <w:tc>
          <w:tcPr>
            <w:tcW w:w="885" w:type="dxa"/>
            <w:tcBorders>
              <w:right w:val="single" w:sz="8" w:space="0" w:color="000000"/>
            </w:tcBorders>
            <w:tcMar>
              <w:top w:w="100" w:type="dxa"/>
              <w:left w:w="100" w:type="dxa"/>
              <w:bottom w:w="100" w:type="dxa"/>
              <w:right w:w="100" w:type="dxa"/>
            </w:tcMar>
          </w:tcPr>
          <w:p w14:paraId="1B09A460" w14:textId="51C88B1B"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5B1AED" w14:paraId="266D7FAC"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52D97481" w14:textId="3C916EBA"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985" w:type="dxa"/>
            <w:tcBorders>
              <w:right w:val="single" w:sz="8" w:space="0" w:color="000000"/>
            </w:tcBorders>
            <w:tcMar>
              <w:top w:w="100" w:type="dxa"/>
              <w:left w:w="100" w:type="dxa"/>
              <w:bottom w:w="100" w:type="dxa"/>
              <w:right w:w="100" w:type="dxa"/>
            </w:tcMar>
          </w:tcPr>
          <w:p w14:paraId="7B5759F8" w14:textId="44EA2792"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Pi with camera </w:t>
            </w:r>
          </w:p>
        </w:tc>
        <w:tc>
          <w:tcPr>
            <w:tcW w:w="885" w:type="dxa"/>
            <w:tcBorders>
              <w:right w:val="single" w:sz="8" w:space="0" w:color="000000"/>
            </w:tcBorders>
            <w:tcMar>
              <w:top w:w="100" w:type="dxa"/>
              <w:left w:w="100" w:type="dxa"/>
              <w:bottom w:w="100" w:type="dxa"/>
              <w:right w:w="100" w:type="dxa"/>
            </w:tcMar>
          </w:tcPr>
          <w:p w14:paraId="61236884" w14:textId="2577FD9C"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5B1AED" w14:paraId="4AF0BD9B"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B8E022D" w14:textId="038F37A3"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985" w:type="dxa"/>
            <w:tcBorders>
              <w:right w:val="single" w:sz="8" w:space="0" w:color="000000"/>
            </w:tcBorders>
            <w:tcMar>
              <w:top w:w="100" w:type="dxa"/>
              <w:left w:w="100" w:type="dxa"/>
              <w:bottom w:w="100" w:type="dxa"/>
              <w:right w:w="100" w:type="dxa"/>
            </w:tcMar>
          </w:tcPr>
          <w:p w14:paraId="51F64A9E" w14:textId="5EF8DFAA"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login window</w:t>
            </w:r>
          </w:p>
        </w:tc>
        <w:tc>
          <w:tcPr>
            <w:tcW w:w="885" w:type="dxa"/>
            <w:tcBorders>
              <w:right w:val="single" w:sz="8" w:space="0" w:color="000000"/>
            </w:tcBorders>
            <w:tcMar>
              <w:top w:w="100" w:type="dxa"/>
              <w:left w:w="100" w:type="dxa"/>
              <w:bottom w:w="100" w:type="dxa"/>
              <w:right w:w="100" w:type="dxa"/>
            </w:tcMar>
          </w:tcPr>
          <w:p w14:paraId="70997A2B" w14:textId="5F0D8114"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5B1AED" w14:paraId="2A894A1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3683F56" w14:textId="0C84EF0D"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985" w:type="dxa"/>
            <w:tcBorders>
              <w:right w:val="single" w:sz="8" w:space="0" w:color="000000"/>
            </w:tcBorders>
            <w:tcMar>
              <w:top w:w="100" w:type="dxa"/>
              <w:left w:w="100" w:type="dxa"/>
              <w:bottom w:w="100" w:type="dxa"/>
              <w:right w:w="100" w:type="dxa"/>
            </w:tcMar>
          </w:tcPr>
          <w:p w14:paraId="4152821C" w14:textId="646B82C1"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normal case</w:t>
            </w:r>
          </w:p>
        </w:tc>
        <w:tc>
          <w:tcPr>
            <w:tcW w:w="885" w:type="dxa"/>
            <w:tcBorders>
              <w:right w:val="single" w:sz="8" w:space="0" w:color="000000"/>
            </w:tcBorders>
            <w:tcMar>
              <w:top w:w="100" w:type="dxa"/>
              <w:left w:w="100" w:type="dxa"/>
              <w:bottom w:w="100" w:type="dxa"/>
              <w:right w:w="100" w:type="dxa"/>
            </w:tcMar>
          </w:tcPr>
          <w:p w14:paraId="15564B09" w14:textId="5C6EA8DB"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5B1AED" w14:paraId="3F5B502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45755C62" w14:textId="66870391"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985" w:type="dxa"/>
            <w:tcBorders>
              <w:right w:val="single" w:sz="8" w:space="0" w:color="000000"/>
            </w:tcBorders>
            <w:tcMar>
              <w:top w:w="100" w:type="dxa"/>
              <w:left w:w="100" w:type="dxa"/>
              <w:bottom w:w="100" w:type="dxa"/>
              <w:right w:w="100" w:type="dxa"/>
            </w:tcMar>
          </w:tcPr>
          <w:p w14:paraId="426602C7" w14:textId="1B6C4F98"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help case</w:t>
            </w:r>
          </w:p>
        </w:tc>
        <w:tc>
          <w:tcPr>
            <w:tcW w:w="885" w:type="dxa"/>
            <w:tcBorders>
              <w:right w:val="single" w:sz="8" w:space="0" w:color="000000"/>
            </w:tcBorders>
            <w:tcMar>
              <w:top w:w="100" w:type="dxa"/>
              <w:left w:w="100" w:type="dxa"/>
              <w:bottom w:w="100" w:type="dxa"/>
              <w:right w:w="100" w:type="dxa"/>
            </w:tcMar>
          </w:tcPr>
          <w:p w14:paraId="5E856AB3" w14:textId="63590788"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5B1AED" w14:paraId="5C11717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3566BC7" w14:textId="069DED90"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985" w:type="dxa"/>
            <w:tcBorders>
              <w:right w:val="single" w:sz="8" w:space="0" w:color="000000"/>
            </w:tcBorders>
            <w:tcMar>
              <w:top w:w="100" w:type="dxa"/>
              <w:left w:w="100" w:type="dxa"/>
              <w:bottom w:w="100" w:type="dxa"/>
              <w:right w:w="100" w:type="dxa"/>
            </w:tcMar>
          </w:tcPr>
          <w:p w14:paraId="45716AFD" w14:textId="78B1AA4A"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emergency case (Help Sign Language)</w:t>
            </w:r>
          </w:p>
        </w:tc>
        <w:tc>
          <w:tcPr>
            <w:tcW w:w="885" w:type="dxa"/>
            <w:tcBorders>
              <w:right w:val="single" w:sz="8" w:space="0" w:color="000000"/>
            </w:tcBorders>
            <w:tcMar>
              <w:top w:w="100" w:type="dxa"/>
              <w:left w:w="100" w:type="dxa"/>
              <w:bottom w:w="100" w:type="dxa"/>
              <w:right w:w="100" w:type="dxa"/>
            </w:tcMar>
          </w:tcPr>
          <w:p w14:paraId="2B224081" w14:textId="724033D9"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5B1AED" w14:paraId="4FCBCC5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53D93C4E" w14:textId="2B6008B3"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985" w:type="dxa"/>
            <w:tcBorders>
              <w:right w:val="single" w:sz="8" w:space="0" w:color="000000"/>
            </w:tcBorders>
            <w:tcMar>
              <w:top w:w="100" w:type="dxa"/>
              <w:left w:w="100" w:type="dxa"/>
              <w:bottom w:w="100" w:type="dxa"/>
              <w:right w:w="100" w:type="dxa"/>
            </w:tcMar>
          </w:tcPr>
          <w:p w14:paraId="4FEB4D2F" w14:textId="353E5150"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emergency case for senior citizen</w:t>
            </w:r>
          </w:p>
        </w:tc>
        <w:tc>
          <w:tcPr>
            <w:tcW w:w="885" w:type="dxa"/>
            <w:tcBorders>
              <w:right w:val="single" w:sz="8" w:space="0" w:color="000000"/>
            </w:tcBorders>
            <w:tcMar>
              <w:top w:w="100" w:type="dxa"/>
              <w:left w:w="100" w:type="dxa"/>
              <w:bottom w:w="100" w:type="dxa"/>
              <w:right w:w="100" w:type="dxa"/>
            </w:tcMar>
          </w:tcPr>
          <w:p w14:paraId="10FCDD8B" w14:textId="5AECD4E7"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bl>
    <w:p w14:paraId="3283FAB3"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35682B"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D0F9CB" w14:textId="77777777" w:rsidR="005B1AED" w:rsidRDefault="006721C1" w:rsidP="005B1AE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4" w:name="_atlv8sr705ng" w:colFirst="0" w:colLast="0"/>
      <w:bookmarkEnd w:id="4"/>
    </w:p>
    <w:p w14:paraId="61D351D0" w14:textId="77777777" w:rsidR="005B1AED" w:rsidRDefault="005B1AED" w:rsidP="005B1AED">
      <w:pPr>
        <w:spacing w:before="240" w:after="240"/>
        <w:rPr>
          <w:rFonts w:ascii="Times New Roman" w:eastAsia="Times New Roman" w:hAnsi="Times New Roman" w:cs="Times New Roman"/>
          <w:sz w:val="24"/>
          <w:szCs w:val="24"/>
        </w:rPr>
      </w:pPr>
    </w:p>
    <w:p w14:paraId="7D5A0797" w14:textId="13AFFEEC" w:rsidR="000B4479" w:rsidRPr="005B1AED" w:rsidRDefault="006721C1" w:rsidP="005B1AE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CHAPTER 1</w:t>
      </w:r>
    </w:p>
    <w:p w14:paraId="01E22206" w14:textId="77777777" w:rsidR="000B4479" w:rsidRDefault="006721C1">
      <w:pPr>
        <w:pStyle w:val="Heading1"/>
        <w:spacing w:before="240" w:after="240"/>
        <w:rPr>
          <w:rFonts w:ascii="Times New Roman" w:eastAsia="Times New Roman" w:hAnsi="Times New Roman" w:cs="Times New Roman"/>
          <w:b/>
          <w:color w:val="CC0000"/>
          <w:sz w:val="36"/>
          <w:szCs w:val="36"/>
          <w:u w:val="single"/>
        </w:rPr>
      </w:pPr>
      <w:bookmarkStart w:id="5" w:name="_bnedh76hnfpq" w:colFirst="0" w:colLast="0"/>
      <w:bookmarkEnd w:id="5"/>
      <w:r>
        <w:rPr>
          <w:rFonts w:ascii="Times New Roman" w:eastAsia="Times New Roman" w:hAnsi="Times New Roman" w:cs="Times New Roman"/>
          <w:sz w:val="28"/>
          <w:szCs w:val="28"/>
        </w:rPr>
        <w:t>INTRODUCTION</w:t>
      </w:r>
    </w:p>
    <w:p w14:paraId="5B3FDE86" w14:textId="77777777" w:rsidR="000B4479" w:rsidRDefault="006721C1">
      <w:pPr>
        <w:pStyle w:val="Heading2"/>
        <w:spacing w:before="240"/>
        <w:rPr>
          <w:rFonts w:ascii="Times New Roman" w:eastAsia="Times New Roman" w:hAnsi="Times New Roman" w:cs="Times New Roman"/>
          <w:sz w:val="28"/>
          <w:szCs w:val="28"/>
          <w:highlight w:val="yellow"/>
        </w:rPr>
      </w:pPr>
      <w:bookmarkStart w:id="6" w:name="_hmunis65rmb0" w:colFirst="0" w:colLast="0"/>
      <w:bookmarkEnd w:id="6"/>
      <w:r>
        <w:rPr>
          <w:rFonts w:ascii="Times New Roman" w:eastAsia="Times New Roman" w:hAnsi="Times New Roman" w:cs="Times New Roman"/>
          <w:sz w:val="28"/>
          <w:szCs w:val="28"/>
        </w:rPr>
        <w:t>1.1             Abstract</w:t>
      </w:r>
    </w:p>
    <w:p w14:paraId="3C48AA2D"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an early age, communication through gestures has not only been used by physically challenged persons but is now used for many other applications. Interacting with the physical world using expressive body movements is much easier and more effective than just speaking. As most of the hand is used to perform gestures, Hand Gesture Recognition has been widely accepted for a wide range of applications, such as human-computer interactions, robotics, sign language recognition, etc. With the help of depth information, depth-based methods have improved performance, but depth cameras are not as widely used and affordable as color cameras. That’s where our hand gesture recognition system comes in.</w:t>
      </w:r>
    </w:p>
    <w:p w14:paraId="4AB5559E"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Gesture recognition has proved to be an important field in recent years. But using it effectively and implementing it on the right track is the main challenge here. Enhancing low-resolution images has always been a key focus in the processing of digital images. Images with a resolution as low as [50×50 pixels] shall also be considered for recognition. The gestures under consideration here are the number of fingers raised by the person (one, two, three, four, or five). Low-resolution gesture images captured from web cameras, mobile phones, or low-cost cameras are systematically processed to generate the number of fingers raised. Hand Gesture recognition techniques are essentially divided into vision-based and sensor-based techniques. Initially, the hand region is segmented by applying the skin color model to the </w:t>
      </w:r>
      <w:proofErr w:type="spellStart"/>
      <w:r>
        <w:rPr>
          <w:rFonts w:ascii="Times New Roman" w:eastAsia="Times New Roman" w:hAnsi="Times New Roman" w:cs="Times New Roman"/>
          <w:sz w:val="24"/>
          <w:szCs w:val="24"/>
        </w:rPr>
        <w:t>YCbCr</w:t>
      </w:r>
      <w:proofErr w:type="spellEnd"/>
      <w:r>
        <w:rPr>
          <w:rFonts w:ascii="Times New Roman" w:eastAsia="Times New Roman" w:hAnsi="Times New Roman" w:cs="Times New Roman"/>
          <w:sz w:val="24"/>
          <w:szCs w:val="24"/>
        </w:rPr>
        <w:t xml:space="preserve"> color space. In the next stage, </w:t>
      </w:r>
      <w:proofErr w:type="spellStart"/>
      <w:r>
        <w:rPr>
          <w:rFonts w:ascii="Times New Roman" w:eastAsia="Times New Roman" w:hAnsi="Times New Roman" w:cs="Times New Roman"/>
          <w:sz w:val="24"/>
          <w:szCs w:val="24"/>
        </w:rPr>
        <w:t>otsu</w:t>
      </w:r>
      <w:proofErr w:type="spellEnd"/>
      <w:r>
        <w:rPr>
          <w:rFonts w:ascii="Times New Roman" w:eastAsia="Times New Roman" w:hAnsi="Times New Roman" w:cs="Times New Roman"/>
          <w:sz w:val="24"/>
          <w:szCs w:val="24"/>
        </w:rPr>
        <w:t xml:space="preserve"> thresholds are applied to separate foreground and background. The template-based matching technique is finally developed using the Principal Component Analysis (PCA) for recognition. In our project, we are going to use such methods for gesture recognition so that even the disabled people can use it at ease.</w:t>
      </w:r>
    </w:p>
    <w:p w14:paraId="29A25D00"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everyone is trying to recognize hand gestures through </w:t>
      </w:r>
      <w:proofErr w:type="gramStart"/>
      <w:r>
        <w:rPr>
          <w:rFonts w:ascii="Times New Roman" w:eastAsia="Times New Roman" w:hAnsi="Times New Roman" w:cs="Times New Roman"/>
          <w:sz w:val="24"/>
          <w:szCs w:val="24"/>
        </w:rPr>
        <w:t>HCI(</w:t>
      </w:r>
      <w:proofErr w:type="gramEnd"/>
      <w:r>
        <w:rPr>
          <w:rFonts w:ascii="Times New Roman" w:eastAsia="Times New Roman" w:hAnsi="Times New Roman" w:cs="Times New Roman"/>
          <w:sz w:val="24"/>
          <w:szCs w:val="24"/>
        </w:rPr>
        <w:t>Human-Computer Interaction), we are trying to build a system for disabled people by recognizing simple gestures at various conditions. In other projects, everyone is trying just to recognize gestures for fun facts used or for smartphone features or movement in AR but we intensely want it to be used for disabled people. Initially, we used Raspberry Pi as a core module and the Pi-cam to detect the hand gestures. We also developed an android application to get notification and to use a single system for multiple people. This application also retrieves data from the database to notify users of the condition of the disabled or old individuals. Using this project, a single user can look after multiple disabled or old individuals which increases its acceptability and usability.</w:t>
      </w:r>
    </w:p>
    <w:p w14:paraId="54D6913B" w14:textId="77777777" w:rsidR="000B4479" w:rsidRDefault="000B4479">
      <w:pPr>
        <w:spacing w:before="240" w:after="240"/>
        <w:jc w:val="both"/>
        <w:rPr>
          <w:rFonts w:ascii="Times New Roman" w:eastAsia="Times New Roman" w:hAnsi="Times New Roman" w:cs="Times New Roman"/>
          <w:sz w:val="24"/>
          <w:szCs w:val="24"/>
        </w:rPr>
      </w:pPr>
    </w:p>
    <w:p w14:paraId="7ED17C15" w14:textId="4F406B68" w:rsidR="00875AC1" w:rsidRPr="001E145D" w:rsidRDefault="006721C1" w:rsidP="001E145D">
      <w:pPr>
        <w:pStyle w:val="Heading2"/>
        <w:spacing w:before="240" w:after="240"/>
        <w:rPr>
          <w:rFonts w:ascii="Times New Roman" w:eastAsia="Times New Roman" w:hAnsi="Times New Roman" w:cs="Times New Roman"/>
          <w:sz w:val="28"/>
          <w:szCs w:val="28"/>
        </w:rPr>
      </w:pPr>
      <w:bookmarkStart w:id="7" w:name="_3mz3xqwlv0ll" w:colFirst="0" w:colLast="0"/>
      <w:bookmarkEnd w:id="7"/>
      <w:r>
        <w:rPr>
          <w:rFonts w:ascii="Times New Roman" w:eastAsia="Times New Roman" w:hAnsi="Times New Roman" w:cs="Times New Roman"/>
          <w:sz w:val="28"/>
          <w:szCs w:val="28"/>
        </w:rPr>
        <w:lastRenderedPageBreak/>
        <w:t>1.2             Background and Motivation:</w:t>
      </w:r>
    </w:p>
    <w:p w14:paraId="527D2A3D" w14:textId="61957910" w:rsidR="00DF70AB" w:rsidRPr="00DF70AB" w:rsidRDefault="00DF70AB" w:rsidP="00DF70AB">
      <w:pPr>
        <w:spacing w:before="240" w:after="240"/>
        <w:jc w:val="both"/>
        <w:rPr>
          <w:ins w:id="8" w:author="Tanjila Farah" w:date="2020-06-29T10:49:00Z"/>
          <w:rFonts w:ascii="Times New Roman" w:eastAsia="Times New Roman" w:hAnsi="Times New Roman" w:cs="Times New Roman"/>
          <w:color w:val="000000"/>
          <w:sz w:val="28"/>
          <w:szCs w:val="28"/>
          <w:rPrChange w:id="9" w:author="Tanjila Farah" w:date="2020-06-29T10:49:00Z">
            <w:rPr>
              <w:ins w:id="10" w:author="Tanjila Farah" w:date="2020-06-29T10:49:00Z"/>
              <w:rFonts w:ascii="Times New Roman" w:eastAsia="Times New Roman" w:hAnsi="Times New Roman" w:cs="Times New Roman"/>
              <w:sz w:val="24"/>
              <w:szCs w:val="24"/>
              <w:highlight w:val="yellow"/>
            </w:rPr>
          </w:rPrChange>
        </w:rPr>
      </w:pPr>
      <w:bookmarkStart w:id="11" w:name="_jp1g9621e6wo" w:colFirst="0" w:colLast="0"/>
      <w:bookmarkEnd w:id="11"/>
      <w:ins w:id="12" w:author="Tanjila Farah" w:date="2020-06-29T10:49:00Z">
        <w:r>
          <w:rPr>
            <w:rFonts w:ascii="Times New Roman" w:eastAsia="Times New Roman" w:hAnsi="Times New Roman" w:cs="Times New Roman"/>
            <w:color w:val="000000"/>
            <w:sz w:val="28"/>
            <w:szCs w:val="28"/>
          </w:rPr>
          <w:t>Motivation</w:t>
        </w:r>
      </w:ins>
    </w:p>
    <w:p w14:paraId="26CA4818" w14:textId="113F7DFE" w:rsidR="00DF70AB" w:rsidRDefault="00DF70AB" w:rsidP="00DF70AB">
      <w:pPr>
        <w:spacing w:before="240" w:after="240" w:line="360" w:lineRule="auto"/>
        <w:jc w:val="both"/>
        <w:rPr>
          <w:ins w:id="13" w:author="Tanjila Farah" w:date="2020-06-29T10:49:00Z"/>
          <w:rFonts w:ascii="Times New Roman" w:eastAsia="Times New Roman" w:hAnsi="Times New Roman" w:cs="Times New Roman"/>
          <w:sz w:val="24"/>
          <w:szCs w:val="24"/>
        </w:rPr>
      </w:pPr>
      <w:ins w:id="14" w:author="Tanjila Farah" w:date="2020-06-29T10:49:00Z">
        <w:r>
          <w:rPr>
            <w:rFonts w:ascii="Times New Roman" w:eastAsia="Times New Roman" w:hAnsi="Times New Roman" w:cs="Times New Roman"/>
            <w:sz w:val="24"/>
            <w:szCs w:val="24"/>
          </w:rPr>
          <w:t xml:space="preserve">The main motivation behind this project </w:t>
        </w:r>
      </w:ins>
      <w:ins w:id="15" w:author="Tanjila Farah" w:date="2020-06-29T10:51:00Z">
        <w:r>
          <w:rPr>
            <w:rFonts w:ascii="Times New Roman" w:eastAsia="Times New Roman" w:hAnsi="Times New Roman" w:cs="Times New Roman"/>
            <w:sz w:val="24"/>
            <w:szCs w:val="24"/>
          </w:rPr>
          <w:t>was to</w:t>
        </w:r>
      </w:ins>
      <w:ins w:id="16" w:author="Tanjila Farah" w:date="2020-06-29T10:53:00Z">
        <w:r w:rsidR="00093237">
          <w:rPr>
            <w:rFonts w:ascii="Times New Roman" w:eastAsia="Times New Roman" w:hAnsi="Times New Roman" w:cs="Times New Roman"/>
            <w:sz w:val="24"/>
            <w:szCs w:val="24"/>
          </w:rPr>
          <w:t xml:space="preserve"> implement a</w:t>
        </w:r>
      </w:ins>
      <w:ins w:id="17" w:author="Tanjila Farah" w:date="2020-06-29T11:09:00Z">
        <w:r w:rsidR="008C64D9">
          <w:rPr>
            <w:rFonts w:ascii="Times New Roman" w:eastAsia="Times New Roman" w:hAnsi="Times New Roman" w:cs="Times New Roman"/>
            <w:sz w:val="24"/>
            <w:szCs w:val="24"/>
          </w:rPr>
          <w:t>n</w:t>
        </w:r>
      </w:ins>
      <w:ins w:id="18" w:author="Tanjila Farah" w:date="2020-06-29T10:53:00Z">
        <w:r w:rsidR="00093237">
          <w:rPr>
            <w:rFonts w:ascii="Times New Roman" w:eastAsia="Times New Roman" w:hAnsi="Times New Roman" w:cs="Times New Roman"/>
            <w:sz w:val="24"/>
            <w:szCs w:val="24"/>
          </w:rPr>
          <w:t xml:space="preserve"> application</w:t>
        </w:r>
      </w:ins>
      <w:ins w:id="19" w:author="Tanjila Farah" w:date="2020-06-29T11:10:00Z">
        <w:r w:rsidR="008C64D9">
          <w:rPr>
            <w:rFonts w:ascii="Times New Roman" w:eastAsia="Times New Roman" w:hAnsi="Times New Roman" w:cs="Times New Roman"/>
            <w:sz w:val="24"/>
            <w:szCs w:val="24"/>
          </w:rPr>
          <w:t xml:space="preserve"> based system</w:t>
        </w:r>
      </w:ins>
      <w:ins w:id="20" w:author="Tanjila Farah" w:date="2020-06-29T10:53:00Z">
        <w:r w:rsidR="00093237">
          <w:rPr>
            <w:rFonts w:ascii="Times New Roman" w:eastAsia="Times New Roman" w:hAnsi="Times New Roman" w:cs="Times New Roman"/>
            <w:sz w:val="24"/>
            <w:szCs w:val="24"/>
          </w:rPr>
          <w:t xml:space="preserve"> for helping elderly and </w:t>
        </w:r>
      </w:ins>
      <w:ins w:id="21" w:author="Tanjila Farah" w:date="2020-06-29T10:54:00Z">
        <w:r w:rsidR="00093237">
          <w:rPr>
            <w:rFonts w:ascii="Times New Roman" w:eastAsia="Times New Roman" w:hAnsi="Times New Roman" w:cs="Times New Roman"/>
            <w:sz w:val="24"/>
            <w:szCs w:val="24"/>
          </w:rPr>
          <w:t xml:space="preserve">speech and hearing impaired people </w:t>
        </w:r>
      </w:ins>
      <w:ins w:id="22" w:author="Tanjila Farah" w:date="2020-06-29T10:51:00Z">
        <w:r>
          <w:rPr>
            <w:rFonts w:ascii="Times New Roman" w:eastAsia="Times New Roman" w:hAnsi="Times New Roman" w:cs="Times New Roman"/>
            <w:sz w:val="24"/>
            <w:szCs w:val="24"/>
          </w:rPr>
          <w:t>us</w:t>
        </w:r>
      </w:ins>
      <w:ins w:id="23" w:author="Tanjila Farah" w:date="2020-06-29T10:54:00Z">
        <w:r w:rsidR="00093237">
          <w:rPr>
            <w:rFonts w:ascii="Times New Roman" w:eastAsia="Times New Roman" w:hAnsi="Times New Roman" w:cs="Times New Roman"/>
            <w:sz w:val="24"/>
            <w:szCs w:val="24"/>
          </w:rPr>
          <w:t>ing</w:t>
        </w:r>
      </w:ins>
      <w:ins w:id="24" w:author="Tanjila Farah" w:date="2020-06-29T10:51:00Z">
        <w:r>
          <w:rPr>
            <w:rFonts w:ascii="Times New Roman" w:eastAsia="Times New Roman" w:hAnsi="Times New Roman" w:cs="Times New Roman"/>
            <w:sz w:val="24"/>
            <w:szCs w:val="24"/>
          </w:rPr>
          <w:t xml:space="preserve"> modern tools</w:t>
        </w:r>
      </w:ins>
      <w:ins w:id="25" w:author="Tanjila Farah" w:date="2020-06-29T10:49:00Z">
        <w:r>
          <w:rPr>
            <w:rFonts w:ascii="Times New Roman" w:eastAsia="Times New Roman" w:hAnsi="Times New Roman" w:cs="Times New Roman"/>
            <w:sz w:val="24"/>
            <w:szCs w:val="24"/>
          </w:rPr>
          <w:t>. Many people all over the world suffer from paralysis and other critical health issues that prevent them from leading a normal life. Paralysis is most often caused by damage in the nervous system, especially the spinal cord. Other major causes are stroke, trauma with nerve injury, poliomyelitis, cerebral palsy, peripheral neuropathy, Parkinson's disease, ALS, botulism, spina bifida, multiple sclerosis, and Guillain–Barré syndrome. For example, in Parkinson's disease, patients are affected by a progressive nervous system disorder that affects movement. Symptoms start gradually, sometimes starting with a barely noticeable tremor in just one hand. Tremors are common, but the disorder also commonly causes stiffness or slowing of movement. These types of patients require 24-hour observation which is very difficult for most of the cases.</w:t>
        </w:r>
      </w:ins>
      <w:ins w:id="26" w:author="Tanjila Farah" w:date="2020-06-29T10:55:00Z">
        <w:r w:rsidR="00093237">
          <w:rPr>
            <w:rFonts w:ascii="Times New Roman" w:eastAsia="Times New Roman" w:hAnsi="Times New Roman" w:cs="Times New Roman"/>
            <w:sz w:val="24"/>
            <w:szCs w:val="24"/>
          </w:rPr>
          <w:t xml:space="preserve"> In times the </w:t>
        </w:r>
      </w:ins>
      <w:ins w:id="27" w:author="Tanjila Farah" w:date="2020-06-29T10:56:00Z">
        <w:r w:rsidR="00093237" w:rsidRPr="00093237">
          <w:rPr>
            <w:rFonts w:ascii="Times New Roman" w:eastAsia="Times New Roman" w:hAnsi="Times New Roman" w:cs="Times New Roman"/>
            <w:sz w:val="24"/>
            <w:szCs w:val="24"/>
          </w:rPr>
          <w:t xml:space="preserve">primary caregiver </w:t>
        </w:r>
        <w:r w:rsidR="00093237">
          <w:rPr>
            <w:rFonts w:ascii="Times New Roman" w:eastAsia="Times New Roman" w:hAnsi="Times New Roman" w:cs="Times New Roman"/>
            <w:sz w:val="24"/>
            <w:szCs w:val="24"/>
          </w:rPr>
          <w:t xml:space="preserve">may </w:t>
        </w:r>
        <w:r w:rsidR="00093237" w:rsidRPr="00093237">
          <w:rPr>
            <w:rFonts w:ascii="Times New Roman" w:eastAsia="Times New Roman" w:hAnsi="Times New Roman" w:cs="Times New Roman"/>
            <w:sz w:val="24"/>
            <w:szCs w:val="24"/>
          </w:rPr>
          <w:t xml:space="preserve">need to go to the grocery store, </w:t>
        </w:r>
      </w:ins>
      <w:ins w:id="28" w:author="Tanjila Farah" w:date="2020-06-29T10:57:00Z">
        <w:r w:rsidR="00093237">
          <w:rPr>
            <w:rFonts w:ascii="Times New Roman" w:eastAsia="Times New Roman" w:hAnsi="Times New Roman" w:cs="Times New Roman"/>
            <w:sz w:val="24"/>
            <w:szCs w:val="24"/>
          </w:rPr>
          <w:t>prepare food, do l</w:t>
        </w:r>
      </w:ins>
      <w:ins w:id="29" w:author="Tanjila Farah" w:date="2020-06-29T10:58:00Z">
        <w:r w:rsidR="00093237">
          <w:rPr>
            <w:rFonts w:ascii="Times New Roman" w:eastAsia="Times New Roman" w:hAnsi="Times New Roman" w:cs="Times New Roman"/>
            <w:sz w:val="24"/>
            <w:szCs w:val="24"/>
          </w:rPr>
          <w:t>au</w:t>
        </w:r>
      </w:ins>
      <w:ins w:id="30" w:author="Tanjila Farah" w:date="2020-06-29T10:57:00Z">
        <w:r w:rsidR="00093237">
          <w:rPr>
            <w:rFonts w:ascii="Times New Roman" w:eastAsia="Times New Roman" w:hAnsi="Times New Roman" w:cs="Times New Roman"/>
            <w:sz w:val="24"/>
            <w:szCs w:val="24"/>
          </w:rPr>
          <w:t>ndry</w:t>
        </w:r>
      </w:ins>
      <w:ins w:id="31" w:author="Tanjila Farah" w:date="2020-06-29T10:56:00Z">
        <w:r w:rsidR="00093237" w:rsidRPr="00093237">
          <w:rPr>
            <w:rFonts w:ascii="Times New Roman" w:eastAsia="Times New Roman" w:hAnsi="Times New Roman" w:cs="Times New Roman"/>
            <w:sz w:val="24"/>
            <w:szCs w:val="24"/>
          </w:rPr>
          <w:t xml:space="preserve"> or run an errand.</w:t>
        </w:r>
      </w:ins>
      <w:ins w:id="32" w:author="Tanjila Farah" w:date="2020-06-29T10:58:00Z">
        <w:r w:rsidR="00093237">
          <w:rPr>
            <w:rFonts w:ascii="Times New Roman" w:eastAsia="Times New Roman" w:hAnsi="Times New Roman" w:cs="Times New Roman"/>
            <w:sz w:val="24"/>
            <w:szCs w:val="24"/>
          </w:rPr>
          <w:t xml:space="preserve"> We propose a </w:t>
        </w:r>
      </w:ins>
      <w:ins w:id="33" w:author="Tanjila Farah" w:date="2020-06-29T11:00:00Z">
        <w:r w:rsidR="00093237">
          <w:rPr>
            <w:rFonts w:ascii="Times New Roman" w:eastAsia="Times New Roman" w:hAnsi="Times New Roman" w:cs="Times New Roman"/>
            <w:sz w:val="24"/>
            <w:szCs w:val="24"/>
          </w:rPr>
          <w:t>phone-based</w:t>
        </w:r>
      </w:ins>
      <w:ins w:id="34" w:author="Tanjila Farah" w:date="2020-06-29T10:58:00Z">
        <w:r w:rsidR="00093237">
          <w:rPr>
            <w:rFonts w:ascii="Times New Roman" w:eastAsia="Times New Roman" w:hAnsi="Times New Roman" w:cs="Times New Roman"/>
            <w:sz w:val="24"/>
            <w:szCs w:val="24"/>
          </w:rPr>
          <w:t xml:space="preserve"> app that could be used to</w:t>
        </w:r>
      </w:ins>
      <w:ins w:id="35" w:author="Tanjila Farah" w:date="2020-06-29T10:59:00Z">
        <w:r w:rsidR="00093237">
          <w:rPr>
            <w:rFonts w:ascii="Times New Roman" w:eastAsia="Times New Roman" w:hAnsi="Times New Roman" w:cs="Times New Roman"/>
            <w:sz w:val="24"/>
            <w:szCs w:val="24"/>
          </w:rPr>
          <w:t xml:space="preserve"> call help from far by using hand gesture. </w:t>
        </w:r>
      </w:ins>
    </w:p>
    <w:p w14:paraId="393C83B5" w14:textId="019A95E8" w:rsidR="00DF70AB" w:rsidRDefault="00DF70AB" w:rsidP="00DF70AB">
      <w:pPr>
        <w:spacing w:before="240" w:after="240" w:line="360" w:lineRule="auto"/>
        <w:jc w:val="both"/>
        <w:rPr>
          <w:ins w:id="36" w:author="Tanjila Farah" w:date="2020-06-29T10:49:00Z"/>
          <w:rFonts w:ascii="Times New Roman" w:eastAsia="Times New Roman" w:hAnsi="Times New Roman" w:cs="Times New Roman"/>
          <w:sz w:val="24"/>
          <w:szCs w:val="24"/>
        </w:rPr>
      </w:pPr>
      <w:ins w:id="37" w:author="Tanjila Farah" w:date="2020-06-29T10:49:00Z">
        <w:r>
          <w:rPr>
            <w:rFonts w:ascii="Times New Roman" w:eastAsia="Times New Roman" w:hAnsi="Times New Roman" w:cs="Times New Roman"/>
            <w:sz w:val="24"/>
            <w:szCs w:val="24"/>
          </w:rPr>
          <w:t xml:space="preserve">We have tried to make a low cost, affordable, and easy to use hand gesture recognition system to assist the disabled and old people who are suffering from </w:t>
        </w:r>
      </w:ins>
      <w:ins w:id="38" w:author="Tanjila Farah" w:date="2020-06-29T11:00:00Z">
        <w:r w:rsidR="00093237">
          <w:rPr>
            <w:rFonts w:ascii="Times New Roman" w:eastAsia="Times New Roman" w:hAnsi="Times New Roman" w:cs="Times New Roman"/>
            <w:sz w:val="24"/>
            <w:szCs w:val="24"/>
          </w:rPr>
          <w:t>such</w:t>
        </w:r>
      </w:ins>
      <w:ins w:id="39" w:author="Tanjila Farah" w:date="2020-06-29T10:49:00Z">
        <w:r>
          <w:rPr>
            <w:rFonts w:ascii="Times New Roman" w:eastAsia="Times New Roman" w:hAnsi="Times New Roman" w:cs="Times New Roman"/>
            <w:sz w:val="24"/>
            <w:szCs w:val="24"/>
          </w:rPr>
          <w:t xml:space="preserve"> diseases</w:t>
        </w:r>
      </w:ins>
      <w:ins w:id="40" w:author="Tanjila Farah" w:date="2020-06-29T11:00:00Z">
        <w:r w:rsidR="00093237">
          <w:rPr>
            <w:rFonts w:ascii="Times New Roman" w:eastAsia="Times New Roman" w:hAnsi="Times New Roman" w:cs="Times New Roman"/>
            <w:sz w:val="24"/>
            <w:szCs w:val="24"/>
          </w:rPr>
          <w:t xml:space="preserve"> that they are unable to</w:t>
        </w:r>
      </w:ins>
      <w:ins w:id="41" w:author="Tanjila Farah" w:date="2020-06-29T11:01:00Z">
        <w:r w:rsidR="00093237">
          <w:rPr>
            <w:rFonts w:ascii="Times New Roman" w:eastAsia="Times New Roman" w:hAnsi="Times New Roman" w:cs="Times New Roman"/>
            <w:sz w:val="24"/>
            <w:szCs w:val="24"/>
          </w:rPr>
          <w:t xml:space="preserve"> use voice to communicate. </w:t>
        </w:r>
      </w:ins>
      <w:ins w:id="42" w:author="Tanjila Farah" w:date="2020-06-29T11:00:00Z">
        <w:r w:rsidR="00093237">
          <w:rPr>
            <w:rFonts w:ascii="Times New Roman" w:eastAsia="Times New Roman" w:hAnsi="Times New Roman" w:cs="Times New Roman"/>
            <w:sz w:val="24"/>
            <w:szCs w:val="24"/>
          </w:rPr>
          <w:t xml:space="preserve"> </w:t>
        </w:r>
      </w:ins>
      <w:ins w:id="43" w:author="Tanjila Farah" w:date="2020-06-29T10:49:00Z">
        <w:r>
          <w:rPr>
            <w:rFonts w:ascii="Times New Roman" w:eastAsia="Times New Roman" w:hAnsi="Times New Roman" w:cs="Times New Roman"/>
            <w:sz w:val="24"/>
            <w:szCs w:val="24"/>
          </w:rPr>
          <w:t>Technology is advancing day by day, so now, the main purpose is to make these technologies more affordable. Any person who lives in rural areas mostly needs this kind of system so that they can easily bear the cost. We will be trying to make it simpler so that anyone can use it intensely. With more updates, the accuracy level will be accrued in a level to recognize hand gestures in its fullest more likely in minimal sign. It is important to use for disabilities as everyone is focusing on just modern stuff but we think it should be used more properly. After all, if the technology is not helping someone, it is not required.</w:t>
        </w:r>
      </w:ins>
    </w:p>
    <w:p w14:paraId="317C716D" w14:textId="77777777" w:rsidR="00DF70AB" w:rsidRDefault="00DF70AB" w:rsidP="006721C1">
      <w:pPr>
        <w:pStyle w:val="Heading3"/>
        <w:spacing w:before="240" w:after="240"/>
        <w:jc w:val="both"/>
        <w:rPr>
          <w:ins w:id="44" w:author="Tanjila Farah" w:date="2020-06-29T10:49:00Z"/>
          <w:rFonts w:ascii="Times New Roman" w:eastAsia="Times New Roman" w:hAnsi="Times New Roman" w:cs="Times New Roman"/>
          <w:color w:val="000000"/>
        </w:rPr>
      </w:pPr>
    </w:p>
    <w:p w14:paraId="71BDC226" w14:textId="056FEA4E" w:rsidR="000B4479" w:rsidRDefault="006721C1" w:rsidP="006721C1">
      <w:pPr>
        <w:pStyle w:val="Heading3"/>
        <w:spacing w:before="24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Background</w:t>
      </w:r>
    </w:p>
    <w:p w14:paraId="17CE0D84" w14:textId="4F22AE62" w:rsidR="000B4479" w:rsidRDefault="006721C1" w:rsidP="00875AC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w:t>
      </w:r>
      <w:del w:id="45" w:author="Tanjila Farah" w:date="2020-06-29T10:26:00Z">
        <w:r w:rsidDel="001E145D">
          <w:rPr>
            <w:rFonts w:ascii="Times New Roman" w:eastAsia="Times New Roman" w:hAnsi="Times New Roman" w:cs="Times New Roman"/>
            <w:sz w:val="24"/>
            <w:szCs w:val="24"/>
          </w:rPr>
          <w:delText xml:space="preserve">types of </w:delText>
        </w:r>
      </w:del>
      <w:r>
        <w:rPr>
          <w:rFonts w:ascii="Times New Roman" w:eastAsia="Times New Roman" w:hAnsi="Times New Roman" w:cs="Times New Roman"/>
          <w:sz w:val="24"/>
          <w:szCs w:val="24"/>
        </w:rPr>
        <w:t>product</w:t>
      </w:r>
      <w:ins w:id="46" w:author="Tanjila Farah" w:date="2020-06-29T10:26:00Z">
        <w:r w:rsidR="001E145D">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t>
      </w:r>
      <w:del w:id="47" w:author="Tanjila Farah" w:date="2020-06-29T10:26:00Z">
        <w:r w:rsidDel="001E145D">
          <w:rPr>
            <w:rFonts w:ascii="Times New Roman" w:eastAsia="Times New Roman" w:hAnsi="Times New Roman" w:cs="Times New Roman"/>
            <w:sz w:val="24"/>
            <w:szCs w:val="24"/>
          </w:rPr>
          <w:delText>nowadays we can find around us</w:delText>
        </w:r>
      </w:del>
      <w:ins w:id="48" w:author="Tanjila Farah" w:date="2020-06-29T10:26:00Z">
        <w:r w:rsidR="001E145D">
          <w:rPr>
            <w:rFonts w:ascii="Times New Roman" w:eastAsia="Times New Roman" w:hAnsi="Times New Roman" w:cs="Times New Roman"/>
            <w:sz w:val="24"/>
            <w:szCs w:val="24"/>
          </w:rPr>
          <w:t xml:space="preserve"> available</w:t>
        </w:r>
      </w:ins>
      <w:r>
        <w:rPr>
          <w:rFonts w:ascii="Times New Roman" w:eastAsia="Times New Roman" w:hAnsi="Times New Roman" w:cs="Times New Roman"/>
          <w:sz w:val="24"/>
          <w:szCs w:val="24"/>
        </w:rPr>
        <w:t xml:space="preserve"> that uses the same technique to detect hand gestures such as </w:t>
      </w:r>
      <w:ins w:id="49" w:author="Tanjila Farah" w:date="2020-06-29T10:30:00Z">
        <w:r w:rsidR="001E145D" w:rsidRPr="001E145D">
          <w:rPr>
            <w:rFonts w:ascii="Times New Roman" w:eastAsia="Times New Roman" w:hAnsi="Times New Roman" w:cs="Times New Roman"/>
            <w:sz w:val="24"/>
            <w:szCs w:val="24"/>
          </w:rPr>
          <w:t>Red Panic Button</w:t>
        </w:r>
        <w:r w:rsidR="001E145D">
          <w:rPr>
            <w:rFonts w:ascii="Times New Roman" w:eastAsia="Times New Roman" w:hAnsi="Times New Roman" w:cs="Times New Roman"/>
            <w:sz w:val="24"/>
            <w:szCs w:val="24"/>
          </w:rPr>
          <w:t xml:space="preserve">, </w:t>
        </w:r>
      </w:ins>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Gesture Control Armband, Gest </w:t>
      </w:r>
      <w:r>
        <w:rPr>
          <w:rFonts w:ascii="Times New Roman" w:eastAsia="Times New Roman" w:hAnsi="Times New Roman" w:cs="Times New Roman"/>
          <w:sz w:val="24"/>
          <w:szCs w:val="24"/>
        </w:rPr>
        <w:lastRenderedPageBreak/>
        <w:t xml:space="preserve">hand motion, Microsoft kinetic and Leap Motion, Real-time hand tracking with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EchoFlex</w:t>
      </w:r>
      <w:proofErr w:type="spellEnd"/>
      <w:r>
        <w:rPr>
          <w:rFonts w:ascii="Times New Roman" w:eastAsia="Times New Roman" w:hAnsi="Times New Roman" w:cs="Times New Roman"/>
          <w:sz w:val="24"/>
          <w:szCs w:val="24"/>
        </w:rPr>
        <w:t xml:space="preserve">: Hand gesture recognition using ultrasound imaging and so on. All these products use a hand gesture recognition system to achieve some goals. Like, </w:t>
      </w:r>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Gesture Control Armband detects electrical activity in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muscles and motion of their arms. There are 5 specific hand gestures that </w:t>
      </w:r>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can detect: wave left, wave right, fist, double tab, and finger spread, these gestures can be used to control presentation slides, games, piloting a drone, control music, and many more. On the other hand, Gest – a wearable device that allows users to control a computer or mobile device with their hands. Gest is an embedded device built with inertial measurement unit to track gestures, low energy Bluetooth sensor for wireless connection, smart LEDs, rechargeable battery, and micro-USB for easy charging. The Leap Motion Controller is an optical hand tracking module that captures the movements of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hands. It is a computer hardware sensor device that supports hand and finger motions as input, analogous to a mouse, but requires no hand contact or touching.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is an open-source cross-platform framework for building pipelines to process perceptual data of different modalities, such as video and audio. This approach provides high-fidelity hand and finger tracking by employing machine learning (ML) to infer 21 3D </w:t>
      </w:r>
      <w:proofErr w:type="spellStart"/>
      <w:r>
        <w:rPr>
          <w:rFonts w:ascii="Times New Roman" w:eastAsia="Times New Roman" w:hAnsi="Times New Roman" w:cs="Times New Roman"/>
          <w:sz w:val="24"/>
          <w:szCs w:val="24"/>
        </w:rPr>
        <w:t>keypoints</w:t>
      </w:r>
      <w:proofErr w:type="spellEnd"/>
      <w:r>
        <w:rPr>
          <w:rFonts w:ascii="Times New Roman" w:eastAsia="Times New Roman" w:hAnsi="Times New Roman" w:cs="Times New Roman"/>
          <w:sz w:val="24"/>
          <w:szCs w:val="24"/>
        </w:rPr>
        <w:t xml:space="preserve"> of a hand from just a single frame. </w:t>
      </w:r>
      <w:proofErr w:type="spellStart"/>
      <w:r>
        <w:rPr>
          <w:rFonts w:ascii="Times New Roman" w:eastAsia="Times New Roman" w:hAnsi="Times New Roman" w:cs="Times New Roman"/>
          <w:sz w:val="24"/>
          <w:szCs w:val="24"/>
        </w:rPr>
        <w:t>EchoFlex</w:t>
      </w:r>
      <w:proofErr w:type="spellEnd"/>
      <w:r>
        <w:rPr>
          <w:rFonts w:ascii="Times New Roman" w:eastAsia="Times New Roman" w:hAnsi="Times New Roman" w:cs="Times New Roman"/>
          <w:sz w:val="24"/>
          <w:szCs w:val="24"/>
        </w:rPr>
        <w:t xml:space="preserve"> is a wearable device that uses ultrasound imaging to detect hand gestures. All these features are very innovative and for commercial uses but here we wanted to develop a system that can help the helpless people to lead a much easier life. Here, we made our system based on raspberry pi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we synced our system with an android application that will update every scenario if necessary.</w:t>
      </w:r>
    </w:p>
    <w:p w14:paraId="3F8F50AA" w14:textId="781650B6" w:rsidR="00D52B8B" w:rsidRDefault="00D52B8B">
      <w:pPr>
        <w:spacing w:before="240" w:after="240"/>
        <w:jc w:val="both"/>
        <w:rPr>
          <w:rFonts w:ascii="Times New Roman" w:eastAsia="Times New Roman" w:hAnsi="Times New Roman" w:cs="Times New Roman"/>
          <w:sz w:val="24"/>
          <w:szCs w:val="24"/>
        </w:rPr>
      </w:pPr>
    </w:p>
    <w:p w14:paraId="31E0908A" w14:textId="77777777" w:rsidR="00D52B8B" w:rsidRDefault="00D52B8B">
      <w:pPr>
        <w:spacing w:before="240" w:after="240"/>
        <w:jc w:val="both"/>
        <w:rPr>
          <w:rFonts w:ascii="Times New Roman" w:eastAsia="Times New Roman" w:hAnsi="Times New Roman" w:cs="Times New Roman"/>
          <w:sz w:val="24"/>
          <w:szCs w:val="24"/>
        </w:rPr>
      </w:pPr>
    </w:p>
    <w:p w14:paraId="56E92F08" w14:textId="77777777" w:rsidR="000B4479" w:rsidRDefault="000B4479">
      <w:pPr>
        <w:spacing w:before="240" w:after="240"/>
        <w:jc w:val="both"/>
        <w:rPr>
          <w:rFonts w:ascii="Times New Roman" w:eastAsia="Times New Roman" w:hAnsi="Times New Roman" w:cs="Times New Roman"/>
          <w:sz w:val="24"/>
          <w:szCs w:val="24"/>
        </w:rPr>
      </w:pPr>
    </w:p>
    <w:p w14:paraId="4ABE3AF2" w14:textId="715410D2" w:rsidR="000B4479" w:rsidDel="00DF70AB" w:rsidRDefault="006721C1" w:rsidP="006721C1">
      <w:pPr>
        <w:spacing w:before="240" w:after="240"/>
        <w:jc w:val="both"/>
        <w:rPr>
          <w:del w:id="50" w:author="Tanjila Farah" w:date="2020-06-29T10:49:00Z"/>
          <w:rFonts w:ascii="Times New Roman" w:eastAsia="Times New Roman" w:hAnsi="Times New Roman" w:cs="Times New Roman"/>
          <w:color w:val="000000"/>
          <w:sz w:val="28"/>
          <w:szCs w:val="28"/>
        </w:rPr>
      </w:pPr>
      <w:del w:id="51" w:author="Tanjila Farah" w:date="2020-06-29T10:49:00Z">
        <w:r w:rsidDel="00DF70AB">
          <w:rPr>
            <w:rFonts w:ascii="Times New Roman" w:eastAsia="Times New Roman" w:hAnsi="Times New Roman" w:cs="Times New Roman"/>
            <w:color w:val="000000"/>
            <w:sz w:val="28"/>
            <w:szCs w:val="28"/>
          </w:rPr>
          <w:delText>Motivation</w:delText>
        </w:r>
      </w:del>
    </w:p>
    <w:p w14:paraId="13272108" w14:textId="41164BCA" w:rsidR="00875AC1" w:rsidDel="00DF70AB" w:rsidRDefault="00875AC1" w:rsidP="006721C1">
      <w:pPr>
        <w:spacing w:before="240" w:after="240"/>
        <w:jc w:val="both"/>
        <w:rPr>
          <w:del w:id="52" w:author="Tanjila Farah" w:date="2020-06-29T10:49:00Z"/>
          <w:rFonts w:ascii="Times New Roman" w:eastAsia="Times New Roman" w:hAnsi="Times New Roman" w:cs="Times New Roman"/>
          <w:sz w:val="24"/>
          <w:szCs w:val="24"/>
          <w:highlight w:val="yellow"/>
        </w:rPr>
      </w:pPr>
    </w:p>
    <w:p w14:paraId="7EE8251C" w14:textId="2C51E032" w:rsidR="000B4479" w:rsidDel="00DF70AB" w:rsidRDefault="006721C1" w:rsidP="00875AC1">
      <w:pPr>
        <w:spacing w:before="240" w:after="240" w:line="360" w:lineRule="auto"/>
        <w:jc w:val="both"/>
        <w:rPr>
          <w:del w:id="53" w:author="Tanjila Farah" w:date="2020-06-29T10:49:00Z"/>
          <w:rFonts w:ascii="Times New Roman" w:eastAsia="Times New Roman" w:hAnsi="Times New Roman" w:cs="Times New Roman"/>
          <w:sz w:val="24"/>
          <w:szCs w:val="24"/>
        </w:rPr>
      </w:pPr>
      <w:del w:id="54" w:author="Tanjila Farah" w:date="2020-06-29T10:49:00Z">
        <w:r w:rsidDel="00DF70AB">
          <w:rPr>
            <w:rFonts w:ascii="Times New Roman" w:eastAsia="Times New Roman" w:hAnsi="Times New Roman" w:cs="Times New Roman"/>
            <w:sz w:val="24"/>
            <w:szCs w:val="24"/>
          </w:rPr>
          <w:delText xml:space="preserve">The main motivation behind this project is to make others' lives better by learning new things. Many people all over the world suffer from paralysis and other critical health issues that prevent them from leading a normal life. Paralysis is most often caused by damage in the nervous system, especially the spinal cord. Other major causes are stroke, trauma with nerve injury, poliomyelitis, </w:delText>
        </w:r>
        <w:r w:rsidDel="00DF70AB">
          <w:rPr>
            <w:rFonts w:ascii="Times New Roman" w:eastAsia="Times New Roman" w:hAnsi="Times New Roman" w:cs="Times New Roman"/>
            <w:sz w:val="24"/>
            <w:szCs w:val="24"/>
          </w:rPr>
          <w:lastRenderedPageBreak/>
          <w:delText>cerebral palsy, peripheral neuropathy, Parkinson's disease, ALS, botulism, spina bifida, multiple sclerosis, and Guillain–Barré syndrome. For example, in Parkinson's disease, patients are affected by a progressive nervous system disorder that affects movement. Symptoms start gradually, sometimes starting with a barely noticeable tremor in just one hand. Tremors are common, but the disorder also commonly causes stiffness or slowing of movement. These types of patients require 24-hour observation which is very difficult for most of the cases.</w:delText>
        </w:r>
      </w:del>
    </w:p>
    <w:p w14:paraId="2AE4A327" w14:textId="52FB1560" w:rsidR="000B4479" w:rsidDel="00DF70AB" w:rsidRDefault="006721C1" w:rsidP="00875AC1">
      <w:pPr>
        <w:spacing w:before="240" w:after="240" w:line="360" w:lineRule="auto"/>
        <w:jc w:val="both"/>
        <w:rPr>
          <w:del w:id="55" w:author="Tanjila Farah" w:date="2020-06-29T10:49:00Z"/>
          <w:rFonts w:ascii="Times New Roman" w:eastAsia="Times New Roman" w:hAnsi="Times New Roman" w:cs="Times New Roman"/>
          <w:sz w:val="24"/>
          <w:szCs w:val="24"/>
        </w:rPr>
      </w:pPr>
      <w:del w:id="56" w:author="Tanjila Farah" w:date="2020-06-29T10:49:00Z">
        <w:r w:rsidDel="00DF70AB">
          <w:rPr>
            <w:rFonts w:ascii="Times New Roman" w:eastAsia="Times New Roman" w:hAnsi="Times New Roman" w:cs="Times New Roman"/>
            <w:sz w:val="24"/>
            <w:szCs w:val="24"/>
          </w:rPr>
          <w:delText>We have tried to make a low cost, affordable, and easy to use hand recognition system to assist the disabled and old people who are suffering from these kinds of diseases and make their life a little bit easier.</w:delText>
        </w:r>
        <w:r w:rsidDel="00DF70AB">
          <w:rPr>
            <w:rFonts w:ascii="Times New Roman" w:eastAsia="Times New Roman" w:hAnsi="Times New Roman" w:cs="Times New Roman"/>
            <w:color w:val="FF0000"/>
            <w:sz w:val="24"/>
            <w:szCs w:val="24"/>
          </w:rPr>
          <w:delText xml:space="preserve"> </w:delText>
        </w:r>
        <w:r w:rsidDel="00DF70AB">
          <w:rPr>
            <w:rFonts w:ascii="Times New Roman" w:eastAsia="Times New Roman" w:hAnsi="Times New Roman" w:cs="Times New Roman"/>
            <w:sz w:val="24"/>
            <w:szCs w:val="24"/>
          </w:rPr>
          <w:delText xml:space="preserve">Technology is advancing day by day, so now, the main purpose is to make these technologies more affordable. Any person who lives in rural areas mostly needs this kind of system so that they can easily bear the cost. We will be trying to make it </w:delText>
        </w:r>
        <w:r w:rsidR="00D52B8B" w:rsidDel="00DF70AB">
          <w:rPr>
            <w:rFonts w:ascii="Times New Roman" w:eastAsia="Times New Roman" w:hAnsi="Times New Roman" w:cs="Times New Roman"/>
            <w:sz w:val="24"/>
            <w:szCs w:val="24"/>
          </w:rPr>
          <w:delText>simpler</w:delText>
        </w:r>
        <w:r w:rsidDel="00DF70AB">
          <w:rPr>
            <w:rFonts w:ascii="Times New Roman" w:eastAsia="Times New Roman" w:hAnsi="Times New Roman" w:cs="Times New Roman"/>
            <w:sz w:val="24"/>
            <w:szCs w:val="24"/>
          </w:rPr>
          <w:delText xml:space="preserve"> so that anyone can use it intensely. With more updates, the accuracy level will be accrued in a level to recognize hand gestures in its fullest more likely in minimal sign. It is important to use for disabilities as everyone is focusing on just modern stuff but we think it should be used more properly. After all, if the technology is not helping someone, it is not required.</w:delText>
        </w:r>
      </w:del>
    </w:p>
    <w:p w14:paraId="2053CBF0" w14:textId="0F15CE62" w:rsidR="00367C2E" w:rsidRDefault="00367C2E" w:rsidP="00367C2E">
      <w:pPr>
        <w:spacing w:before="240" w:after="240"/>
        <w:jc w:val="both"/>
        <w:rPr>
          <w:rFonts w:ascii="Times New Roman" w:eastAsia="Times New Roman" w:hAnsi="Times New Roman" w:cs="Times New Roman"/>
          <w:sz w:val="24"/>
          <w:szCs w:val="24"/>
        </w:rPr>
      </w:pPr>
      <w:bookmarkStart w:id="57" w:name="_fkkhpx4oxecv" w:colFirst="0" w:colLast="0"/>
      <w:bookmarkEnd w:id="57"/>
    </w:p>
    <w:p w14:paraId="529B4DAF" w14:textId="2B000260" w:rsidR="00D52B8B" w:rsidRDefault="00D52B8B" w:rsidP="00367C2E">
      <w:pPr>
        <w:spacing w:before="240" w:after="240"/>
        <w:jc w:val="both"/>
        <w:rPr>
          <w:rFonts w:ascii="Times New Roman" w:eastAsia="Times New Roman" w:hAnsi="Times New Roman" w:cs="Times New Roman"/>
          <w:sz w:val="24"/>
          <w:szCs w:val="24"/>
        </w:rPr>
      </w:pPr>
    </w:p>
    <w:p w14:paraId="3A67E183" w14:textId="3E4320C1" w:rsidR="00D52B8B" w:rsidRDefault="00D52B8B" w:rsidP="00367C2E">
      <w:pPr>
        <w:spacing w:before="240" w:after="240"/>
        <w:jc w:val="both"/>
        <w:rPr>
          <w:rFonts w:ascii="Times New Roman" w:eastAsia="Times New Roman" w:hAnsi="Times New Roman" w:cs="Times New Roman"/>
          <w:sz w:val="24"/>
          <w:szCs w:val="24"/>
        </w:rPr>
      </w:pPr>
    </w:p>
    <w:p w14:paraId="304C4E80" w14:textId="7A6C5BCA" w:rsidR="00D52B8B" w:rsidRDefault="00D52B8B" w:rsidP="00367C2E">
      <w:pPr>
        <w:spacing w:before="240" w:after="240"/>
        <w:jc w:val="both"/>
        <w:rPr>
          <w:rFonts w:ascii="Times New Roman" w:eastAsia="Times New Roman" w:hAnsi="Times New Roman" w:cs="Times New Roman"/>
          <w:sz w:val="24"/>
          <w:szCs w:val="24"/>
        </w:rPr>
      </w:pPr>
    </w:p>
    <w:p w14:paraId="2A0A45AD" w14:textId="671FC9E6" w:rsidR="00D52B8B" w:rsidRDefault="00D52B8B" w:rsidP="00367C2E">
      <w:pPr>
        <w:spacing w:before="240" w:after="240"/>
        <w:jc w:val="both"/>
        <w:rPr>
          <w:rFonts w:ascii="Times New Roman" w:eastAsia="Times New Roman" w:hAnsi="Times New Roman" w:cs="Times New Roman"/>
          <w:sz w:val="24"/>
          <w:szCs w:val="24"/>
        </w:rPr>
      </w:pPr>
    </w:p>
    <w:p w14:paraId="49916468" w14:textId="69C5BA2D" w:rsidR="00D52B8B" w:rsidRDefault="00D52B8B" w:rsidP="00367C2E">
      <w:pPr>
        <w:spacing w:before="240" w:after="240"/>
        <w:jc w:val="both"/>
        <w:rPr>
          <w:rFonts w:ascii="Times New Roman" w:eastAsia="Times New Roman" w:hAnsi="Times New Roman" w:cs="Times New Roman"/>
          <w:sz w:val="24"/>
          <w:szCs w:val="24"/>
        </w:rPr>
      </w:pPr>
    </w:p>
    <w:p w14:paraId="61844CBA" w14:textId="2B80697E" w:rsidR="00D52B8B" w:rsidRDefault="00D52B8B" w:rsidP="00367C2E">
      <w:pPr>
        <w:spacing w:before="240" w:after="240"/>
        <w:jc w:val="both"/>
        <w:rPr>
          <w:rFonts w:ascii="Times New Roman" w:eastAsia="Times New Roman" w:hAnsi="Times New Roman" w:cs="Times New Roman"/>
          <w:sz w:val="24"/>
          <w:szCs w:val="24"/>
        </w:rPr>
      </w:pPr>
    </w:p>
    <w:p w14:paraId="785BCC27" w14:textId="74B3FC03" w:rsidR="00D52B8B" w:rsidRDefault="00D52B8B" w:rsidP="00367C2E">
      <w:pPr>
        <w:spacing w:before="240" w:after="240"/>
        <w:jc w:val="both"/>
        <w:rPr>
          <w:rFonts w:ascii="Times New Roman" w:eastAsia="Times New Roman" w:hAnsi="Times New Roman" w:cs="Times New Roman"/>
          <w:sz w:val="24"/>
          <w:szCs w:val="24"/>
        </w:rPr>
      </w:pPr>
    </w:p>
    <w:p w14:paraId="37D7E511" w14:textId="707B9F41" w:rsidR="00D52B8B" w:rsidRDefault="00D52B8B" w:rsidP="00367C2E">
      <w:pPr>
        <w:spacing w:before="240" w:after="240"/>
        <w:jc w:val="both"/>
        <w:rPr>
          <w:rFonts w:ascii="Times New Roman" w:eastAsia="Times New Roman" w:hAnsi="Times New Roman" w:cs="Times New Roman"/>
          <w:sz w:val="24"/>
          <w:szCs w:val="24"/>
        </w:rPr>
      </w:pPr>
    </w:p>
    <w:p w14:paraId="519977E6" w14:textId="77777777" w:rsidR="00D52B8B" w:rsidRDefault="00D52B8B" w:rsidP="00367C2E">
      <w:pPr>
        <w:spacing w:before="240" w:after="240"/>
        <w:jc w:val="both"/>
        <w:rPr>
          <w:rFonts w:ascii="Times New Roman" w:eastAsia="Times New Roman" w:hAnsi="Times New Roman" w:cs="Times New Roman"/>
          <w:sz w:val="24"/>
          <w:szCs w:val="24"/>
        </w:rPr>
      </w:pPr>
    </w:p>
    <w:p w14:paraId="49C37594" w14:textId="77777777" w:rsidR="000B4479" w:rsidRPr="00367C2E"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1.3             Project Goal</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325"/>
      </w:tblGrid>
      <w:tr w:rsidR="000B4479" w14:paraId="0D0EEC2A" w14:textId="77777777">
        <w:tc>
          <w:tcPr>
            <w:tcW w:w="1035" w:type="dxa"/>
            <w:shd w:val="clear" w:color="auto" w:fill="auto"/>
            <w:tcMar>
              <w:top w:w="100" w:type="dxa"/>
              <w:left w:w="100" w:type="dxa"/>
              <w:bottom w:w="100" w:type="dxa"/>
              <w:right w:w="100" w:type="dxa"/>
            </w:tcMar>
          </w:tcPr>
          <w:p w14:paraId="6A827BDD"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No.</w:t>
            </w:r>
          </w:p>
        </w:tc>
        <w:tc>
          <w:tcPr>
            <w:tcW w:w="8325" w:type="dxa"/>
            <w:shd w:val="clear" w:color="auto" w:fill="auto"/>
            <w:tcMar>
              <w:top w:w="100" w:type="dxa"/>
              <w:left w:w="100" w:type="dxa"/>
              <w:bottom w:w="100" w:type="dxa"/>
              <w:right w:w="100" w:type="dxa"/>
            </w:tcMar>
          </w:tcPr>
          <w:p w14:paraId="2AD6C9F8"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Features/Functionalities/Usefulness</w:t>
            </w:r>
          </w:p>
        </w:tc>
      </w:tr>
      <w:tr w:rsidR="000B4479" w14:paraId="74F7D267" w14:textId="77777777">
        <w:tc>
          <w:tcPr>
            <w:tcW w:w="1035" w:type="dxa"/>
            <w:shd w:val="clear" w:color="auto" w:fill="auto"/>
            <w:tcMar>
              <w:top w:w="100" w:type="dxa"/>
              <w:left w:w="100" w:type="dxa"/>
              <w:bottom w:w="100" w:type="dxa"/>
              <w:right w:w="100" w:type="dxa"/>
            </w:tcMar>
          </w:tcPr>
          <w:p w14:paraId="1086BC2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8325" w:type="dxa"/>
            <w:shd w:val="clear" w:color="auto" w:fill="auto"/>
            <w:tcMar>
              <w:top w:w="100" w:type="dxa"/>
              <w:left w:w="100" w:type="dxa"/>
              <w:bottom w:w="100" w:type="dxa"/>
              <w:right w:w="100" w:type="dxa"/>
            </w:tcMar>
          </w:tcPr>
          <w:p w14:paraId="1BED2D84" w14:textId="77777777" w:rsidR="000B4479" w:rsidRDefault="006721C1" w:rsidP="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get to sign in using a signup panel to store data under their names. This way they can be notified separately for different disabled personals.</w:t>
            </w:r>
          </w:p>
        </w:tc>
      </w:tr>
      <w:tr w:rsidR="000B4479" w14:paraId="229ABC26" w14:textId="77777777">
        <w:tc>
          <w:tcPr>
            <w:tcW w:w="1035" w:type="dxa"/>
            <w:shd w:val="clear" w:color="auto" w:fill="auto"/>
            <w:tcMar>
              <w:top w:w="100" w:type="dxa"/>
              <w:left w:w="100" w:type="dxa"/>
              <w:bottom w:w="100" w:type="dxa"/>
              <w:right w:w="100" w:type="dxa"/>
            </w:tcMar>
          </w:tcPr>
          <w:p w14:paraId="624FB51F"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8325" w:type="dxa"/>
            <w:shd w:val="clear" w:color="auto" w:fill="auto"/>
            <w:tcMar>
              <w:top w:w="100" w:type="dxa"/>
              <w:left w:w="100" w:type="dxa"/>
              <w:bottom w:w="100" w:type="dxa"/>
              <w:right w:w="100" w:type="dxa"/>
            </w:tcMar>
          </w:tcPr>
          <w:p w14:paraId="26E46245"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Detects hand gesture through raspberry pi camera. Pi camera is small in size and easy to use, so no large camera is needed to detect hand gestures.</w:t>
            </w:r>
          </w:p>
        </w:tc>
      </w:tr>
      <w:tr w:rsidR="000B4479" w14:paraId="0536BA31" w14:textId="77777777">
        <w:tc>
          <w:tcPr>
            <w:tcW w:w="1035" w:type="dxa"/>
            <w:shd w:val="clear" w:color="auto" w:fill="auto"/>
            <w:tcMar>
              <w:top w:w="100" w:type="dxa"/>
              <w:left w:w="100" w:type="dxa"/>
              <w:bottom w:w="100" w:type="dxa"/>
              <w:right w:w="100" w:type="dxa"/>
            </w:tcMar>
          </w:tcPr>
          <w:p w14:paraId="2530B16F"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8325" w:type="dxa"/>
            <w:shd w:val="clear" w:color="auto" w:fill="auto"/>
            <w:tcMar>
              <w:top w:w="100" w:type="dxa"/>
              <w:left w:w="100" w:type="dxa"/>
              <w:bottom w:w="100" w:type="dxa"/>
              <w:right w:w="100" w:type="dxa"/>
            </w:tcMar>
          </w:tcPr>
          <w:p w14:paraId="5813A891"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 message on the screen depending on the gesture provided by the individuals.</w:t>
            </w:r>
          </w:p>
        </w:tc>
      </w:tr>
      <w:tr w:rsidR="000B4479" w14:paraId="655D7A79" w14:textId="77777777">
        <w:tc>
          <w:tcPr>
            <w:tcW w:w="1035" w:type="dxa"/>
            <w:shd w:val="clear" w:color="auto" w:fill="auto"/>
            <w:tcMar>
              <w:top w:w="100" w:type="dxa"/>
              <w:left w:w="100" w:type="dxa"/>
              <w:bottom w:w="100" w:type="dxa"/>
              <w:right w:w="100" w:type="dxa"/>
            </w:tcMar>
          </w:tcPr>
          <w:p w14:paraId="1F91926A"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8325" w:type="dxa"/>
            <w:shd w:val="clear" w:color="auto" w:fill="auto"/>
            <w:tcMar>
              <w:top w:w="100" w:type="dxa"/>
              <w:left w:w="100" w:type="dxa"/>
              <w:bottom w:w="100" w:type="dxa"/>
              <w:right w:w="100" w:type="dxa"/>
            </w:tcMar>
          </w:tcPr>
          <w:p w14:paraId="2EAAB138"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automated voice repeats the message if there’s an emergency to warn others around the disabled or old individuals to get their attention. This way, if there’s an emergency and the user is away from their cell phone, they also get notified.</w:t>
            </w:r>
          </w:p>
        </w:tc>
      </w:tr>
      <w:tr w:rsidR="000B4479" w14:paraId="7200CE4C" w14:textId="77777777">
        <w:tc>
          <w:tcPr>
            <w:tcW w:w="1035" w:type="dxa"/>
            <w:shd w:val="clear" w:color="auto" w:fill="auto"/>
            <w:tcMar>
              <w:top w:w="100" w:type="dxa"/>
              <w:left w:w="100" w:type="dxa"/>
              <w:bottom w:w="100" w:type="dxa"/>
              <w:right w:w="100" w:type="dxa"/>
            </w:tcMar>
          </w:tcPr>
          <w:p w14:paraId="4E305896"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8325" w:type="dxa"/>
            <w:shd w:val="clear" w:color="auto" w:fill="auto"/>
            <w:tcMar>
              <w:top w:w="100" w:type="dxa"/>
              <w:left w:w="100" w:type="dxa"/>
              <w:bottom w:w="100" w:type="dxa"/>
              <w:right w:w="100" w:type="dxa"/>
            </w:tcMar>
          </w:tcPr>
          <w:p w14:paraId="2FC34A29" w14:textId="06027AE8"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Retrieves the message by detecting the hand gesture and sends these messages to the database. We have used the “Firebase” database provided by Google to make the database </w:t>
            </w:r>
            <w:r w:rsidR="00D52B8B">
              <w:rPr>
                <w:rFonts w:ascii="Times New Roman" w:eastAsia="Times New Roman" w:hAnsi="Times New Roman" w:cs="Times New Roman"/>
                <w:sz w:val="24"/>
                <w:szCs w:val="24"/>
              </w:rPr>
              <w:t>more flexible and easier</w:t>
            </w:r>
            <w:r>
              <w:rPr>
                <w:rFonts w:ascii="Times New Roman" w:eastAsia="Times New Roman" w:hAnsi="Times New Roman" w:cs="Times New Roman"/>
                <w:sz w:val="24"/>
                <w:szCs w:val="24"/>
              </w:rPr>
              <w:t xml:space="preserve"> to use. Firebase is free, that’s why it reduces the cost of this project.</w:t>
            </w:r>
          </w:p>
        </w:tc>
      </w:tr>
      <w:tr w:rsidR="000B4479" w14:paraId="1F636D65" w14:textId="77777777">
        <w:tc>
          <w:tcPr>
            <w:tcW w:w="1035" w:type="dxa"/>
            <w:shd w:val="clear" w:color="auto" w:fill="auto"/>
            <w:tcMar>
              <w:top w:w="100" w:type="dxa"/>
              <w:left w:w="100" w:type="dxa"/>
              <w:bottom w:w="100" w:type="dxa"/>
              <w:right w:w="100" w:type="dxa"/>
            </w:tcMar>
          </w:tcPr>
          <w:p w14:paraId="23F73DC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8325" w:type="dxa"/>
            <w:shd w:val="clear" w:color="auto" w:fill="auto"/>
            <w:tcMar>
              <w:top w:w="100" w:type="dxa"/>
              <w:left w:w="100" w:type="dxa"/>
              <w:bottom w:w="100" w:type="dxa"/>
              <w:right w:w="100" w:type="dxa"/>
            </w:tcMar>
          </w:tcPr>
          <w:p w14:paraId="5F0A0B61" w14:textId="77777777" w:rsidR="000B4479" w:rsidRDefault="006721C1" w:rsidP="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records the message under the user name provided by the user in the first place. This recorded message can help the user to identify the needs if there are multiple disabled or old people in their residents.</w:t>
            </w:r>
          </w:p>
        </w:tc>
      </w:tr>
      <w:tr w:rsidR="000B4479" w14:paraId="503D149C" w14:textId="77777777">
        <w:tc>
          <w:tcPr>
            <w:tcW w:w="1035" w:type="dxa"/>
            <w:shd w:val="clear" w:color="auto" w:fill="auto"/>
            <w:tcMar>
              <w:top w:w="100" w:type="dxa"/>
              <w:left w:w="100" w:type="dxa"/>
              <w:bottom w:w="100" w:type="dxa"/>
              <w:right w:w="100" w:type="dxa"/>
            </w:tcMar>
          </w:tcPr>
          <w:p w14:paraId="4468776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8325" w:type="dxa"/>
            <w:shd w:val="clear" w:color="auto" w:fill="auto"/>
            <w:tcMar>
              <w:top w:w="100" w:type="dxa"/>
              <w:left w:w="100" w:type="dxa"/>
              <w:bottom w:w="100" w:type="dxa"/>
              <w:right w:w="100" w:type="dxa"/>
            </w:tcMar>
          </w:tcPr>
          <w:p w14:paraId="76B9C81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sends these data to an android app used by other individuals who are responsible or willing to help the disabled or old individual to notify them if there’s an emergency or if the disabled or old individual needs any attention. This android app notifies the other individuals using push notification.</w:t>
            </w:r>
          </w:p>
        </w:tc>
      </w:tr>
      <w:tr w:rsidR="000B4479" w14:paraId="681F9D69" w14:textId="77777777">
        <w:tc>
          <w:tcPr>
            <w:tcW w:w="1035" w:type="dxa"/>
            <w:shd w:val="clear" w:color="auto" w:fill="auto"/>
            <w:tcMar>
              <w:top w:w="100" w:type="dxa"/>
              <w:left w:w="100" w:type="dxa"/>
              <w:bottom w:w="100" w:type="dxa"/>
              <w:right w:w="100" w:type="dxa"/>
            </w:tcMar>
          </w:tcPr>
          <w:p w14:paraId="524C75D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8325" w:type="dxa"/>
            <w:shd w:val="clear" w:color="auto" w:fill="auto"/>
            <w:tcMar>
              <w:top w:w="100" w:type="dxa"/>
              <w:left w:w="100" w:type="dxa"/>
              <w:bottom w:w="100" w:type="dxa"/>
              <w:right w:w="100" w:type="dxa"/>
            </w:tcMar>
          </w:tcPr>
          <w:p w14:paraId="5A50C843"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of the android can monitor multiple disabled or old individuals at the same time because the messages sent by the system are stored in the database under different user names.</w:t>
            </w:r>
          </w:p>
        </w:tc>
      </w:tr>
    </w:tbl>
    <w:p w14:paraId="29A8C4FC" w14:textId="77777777" w:rsidR="00D52B8B" w:rsidRDefault="00D52B8B" w:rsidP="00357F7C">
      <w:pPr>
        <w:spacing w:before="240" w:after="240"/>
        <w:jc w:val="both"/>
        <w:rPr>
          <w:rFonts w:ascii="Times New Roman" w:eastAsia="Times New Roman" w:hAnsi="Times New Roman" w:cs="Times New Roman"/>
          <w:sz w:val="24"/>
          <w:szCs w:val="24"/>
        </w:rPr>
      </w:pPr>
    </w:p>
    <w:p w14:paraId="2DB540DF" w14:textId="77777777" w:rsidR="00D52B8B" w:rsidRDefault="00D52B8B" w:rsidP="00357F7C">
      <w:pPr>
        <w:spacing w:before="240" w:after="240"/>
        <w:jc w:val="both"/>
        <w:rPr>
          <w:rFonts w:ascii="Times New Roman" w:eastAsia="Times New Roman" w:hAnsi="Times New Roman" w:cs="Times New Roman"/>
          <w:sz w:val="24"/>
          <w:szCs w:val="24"/>
        </w:rPr>
      </w:pPr>
    </w:p>
    <w:p w14:paraId="70ACB5D7" w14:textId="438057CE" w:rsidR="000B4479" w:rsidRPr="00357F7C" w:rsidRDefault="006721C1" w:rsidP="00357F7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58" w:name="_9n7p2sh9b5mp" w:colFirst="0" w:colLast="0"/>
      <w:bookmarkEnd w:id="58"/>
      <w:r>
        <w:rPr>
          <w:rFonts w:ascii="Times New Roman" w:eastAsia="Times New Roman" w:hAnsi="Times New Roman" w:cs="Times New Roman"/>
          <w:sz w:val="36"/>
          <w:szCs w:val="36"/>
        </w:rPr>
        <w:t>CHAPTER 2</w:t>
      </w:r>
    </w:p>
    <w:p w14:paraId="2CC8F723" w14:textId="77777777" w:rsidR="000B4479" w:rsidRDefault="006721C1">
      <w:pPr>
        <w:pStyle w:val="Heading1"/>
        <w:spacing w:before="240" w:after="240"/>
        <w:rPr>
          <w:rFonts w:ascii="Times New Roman" w:eastAsia="Times New Roman" w:hAnsi="Times New Roman" w:cs="Times New Roman"/>
          <w:sz w:val="28"/>
          <w:szCs w:val="28"/>
        </w:rPr>
      </w:pPr>
      <w:bookmarkStart w:id="59" w:name="_4io78kafzzln" w:colFirst="0" w:colLast="0"/>
      <w:bookmarkEnd w:id="59"/>
      <w:r>
        <w:rPr>
          <w:rFonts w:ascii="Times New Roman" w:eastAsia="Times New Roman" w:hAnsi="Times New Roman" w:cs="Times New Roman"/>
          <w:sz w:val="28"/>
          <w:szCs w:val="28"/>
        </w:rPr>
        <w:t xml:space="preserve">TECHNICAL DESIGN </w:t>
      </w:r>
    </w:p>
    <w:p w14:paraId="34BDC146" w14:textId="77777777" w:rsidR="000B4479" w:rsidRDefault="006721C1" w:rsidP="006721C1">
      <w:pPr>
        <w:pStyle w:val="Heading2"/>
        <w:spacing w:before="240"/>
        <w:jc w:val="both"/>
        <w:rPr>
          <w:rFonts w:ascii="Times New Roman" w:eastAsia="Times New Roman" w:hAnsi="Times New Roman" w:cs="Times New Roman"/>
          <w:sz w:val="24"/>
          <w:szCs w:val="24"/>
          <w:highlight w:val="yellow"/>
        </w:rPr>
      </w:pPr>
      <w:bookmarkStart w:id="60" w:name="_e9njjtgqdjt4" w:colFirst="0" w:colLast="0"/>
      <w:bookmarkEnd w:id="60"/>
      <w:r>
        <w:rPr>
          <w:rFonts w:ascii="Times New Roman" w:eastAsia="Times New Roman" w:hAnsi="Times New Roman" w:cs="Times New Roman"/>
          <w:sz w:val="28"/>
          <w:szCs w:val="28"/>
        </w:rPr>
        <w:t>2.1             Existing Solution</w:t>
      </w:r>
    </w:p>
    <w:p w14:paraId="6EAC5FD0"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 gesture recognition is a very popular and widely used technology in recent years. Various companies and individuals trying every day to use this technology more efficiently. Some products were made using this technology such as </w:t>
      </w:r>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Gesture Control Armband, Gest hand motion, </w:t>
      </w:r>
      <w:r>
        <w:rPr>
          <w:rFonts w:ascii="Times New Roman" w:eastAsia="Times New Roman" w:hAnsi="Times New Roman" w:cs="Times New Roman"/>
          <w:sz w:val="24"/>
          <w:szCs w:val="24"/>
        </w:rPr>
        <w:lastRenderedPageBreak/>
        <w:t xml:space="preserve">Microsoft kinetic and Leap Motion, Real-time hand tracking with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EchoFlex</w:t>
      </w:r>
      <w:proofErr w:type="spellEnd"/>
      <w:r>
        <w:rPr>
          <w:rFonts w:ascii="Times New Roman" w:eastAsia="Times New Roman" w:hAnsi="Times New Roman" w:cs="Times New Roman"/>
          <w:sz w:val="24"/>
          <w:szCs w:val="24"/>
        </w:rPr>
        <w:t>: Hand gesture recognition using ultrasound imaging and so on. Let’s see a brief discussion about these products and services.</w:t>
      </w:r>
    </w:p>
    <w:p w14:paraId="65E4900B" w14:textId="77777777" w:rsidR="000B4479" w:rsidRDefault="006721C1">
      <w:pPr>
        <w:spacing w:before="240" w:after="24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Myo</w:t>
      </w:r>
      <w:proofErr w:type="spellEnd"/>
      <w:r>
        <w:rPr>
          <w:rFonts w:ascii="Times New Roman" w:eastAsia="Times New Roman" w:hAnsi="Times New Roman" w:cs="Times New Roman"/>
          <w:b/>
          <w:sz w:val="24"/>
          <w:szCs w:val="24"/>
        </w:rPr>
        <w:t xml:space="preserve"> Gesture Control Armband:</w:t>
      </w:r>
    </w:p>
    <w:p w14:paraId="0C76DBFA" w14:textId="77777777" w:rsidR="00357F7C" w:rsidRDefault="006721C1" w:rsidP="00357F7C">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D6ADEB7" wp14:editId="47EEF097">
            <wp:extent cx="2314575" cy="2381250"/>
            <wp:effectExtent l="0" t="0" r="9525"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314859" cy="2381542"/>
                    </a:xfrm>
                    <a:prstGeom prst="rect">
                      <a:avLst/>
                    </a:prstGeom>
                    <a:ln/>
                  </pic:spPr>
                </pic:pic>
              </a:graphicData>
            </a:graphic>
          </wp:inline>
        </w:drawing>
      </w:r>
    </w:p>
    <w:p w14:paraId="46E1C177" w14:textId="77777777" w:rsidR="000B4479" w:rsidRDefault="006721C1" w:rsidP="00357F7C">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5DC7BC2F"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company claims that this is the world's first input for digital devices where hackers and developers are only beginning to unlock the potential of </w:t>
      </w:r>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armband. There’s a growing community of developers creating and sharing apps where users can explore in the </w:t>
      </w:r>
      <w:proofErr w:type="spellStart"/>
      <w:r>
        <w:rPr>
          <w:rFonts w:ascii="Times New Roman" w:eastAsia="Times New Roman" w:hAnsi="Times New Roman" w:cs="Times New Roman"/>
          <w:sz w:val="24"/>
          <w:szCs w:val="24"/>
        </w:rPr>
        <w:t>Myo</w:t>
      </w:r>
      <w:proofErr w:type="spellEnd"/>
      <w:r>
        <w:rPr>
          <w:rFonts w:ascii="Times New Roman" w:eastAsia="Times New Roman" w:hAnsi="Times New Roman" w:cs="Times New Roman"/>
          <w:sz w:val="24"/>
          <w:szCs w:val="24"/>
        </w:rPr>
        <w:t xml:space="preserve"> Market Beta. Users can map gestures to keystrokes for customized control. Developers can dig into open API and its free SDK to create custom scripts and applications that put technology at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fingertips. But the problem here is that it is a wearable device and wearing some device all the time is very uncomfortable. It also has inconvenient warm-up time and calibration. And it costs almost 200 USD which is a huge amount to spend behind technology for many people. [3] [4]</w:t>
      </w:r>
    </w:p>
    <w:p w14:paraId="528B3BA1" w14:textId="77777777" w:rsidR="00903C48" w:rsidRDefault="00903C48">
      <w:pPr>
        <w:spacing w:before="240" w:after="240"/>
        <w:jc w:val="both"/>
        <w:rPr>
          <w:rFonts w:ascii="Times New Roman" w:eastAsia="Times New Roman" w:hAnsi="Times New Roman" w:cs="Times New Roman"/>
          <w:b/>
          <w:sz w:val="24"/>
          <w:szCs w:val="24"/>
        </w:rPr>
      </w:pPr>
    </w:p>
    <w:p w14:paraId="0C783EDE" w14:textId="77777777" w:rsidR="00367C2E" w:rsidRDefault="00367C2E">
      <w:pPr>
        <w:spacing w:before="240" w:after="240"/>
        <w:jc w:val="both"/>
        <w:rPr>
          <w:rFonts w:ascii="Times New Roman" w:eastAsia="Times New Roman" w:hAnsi="Times New Roman" w:cs="Times New Roman"/>
          <w:b/>
          <w:sz w:val="24"/>
          <w:szCs w:val="24"/>
        </w:rPr>
      </w:pPr>
    </w:p>
    <w:p w14:paraId="7C107A7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Gest hand motion:</w:t>
      </w:r>
      <w:r>
        <w:rPr>
          <w:rFonts w:ascii="Times New Roman" w:eastAsia="Times New Roman" w:hAnsi="Times New Roman" w:cs="Times New Roman"/>
          <w:sz w:val="24"/>
          <w:szCs w:val="24"/>
        </w:rPr>
        <w:t xml:space="preserve"> </w:t>
      </w:r>
    </w:p>
    <w:p w14:paraId="1F3689A3" w14:textId="77777777" w:rsidR="000B4479" w:rsidRDefault="006721C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490B017" wp14:editId="2DC03707">
            <wp:extent cx="5361060" cy="302418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361060" cy="3024188"/>
                    </a:xfrm>
                    <a:prstGeom prst="rect">
                      <a:avLst/>
                    </a:prstGeom>
                    <a:ln/>
                  </pic:spPr>
                </pic:pic>
              </a:graphicData>
            </a:graphic>
          </wp:inline>
        </w:drawing>
      </w:r>
    </w:p>
    <w:p w14:paraId="0A4AEF6F" w14:textId="77777777" w:rsidR="000B4479" w:rsidRDefault="006721C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77D03828" w14:textId="24BC6A2D"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 is a wearable device that allows users to control their computer or mobile device with your hands. The coolest part is that Gest is extremely versatile. Users can program custom gestures into actions on their devices. Just move with the user's hand, then tie it to any action they want. But the main focus of the developer was, they wanted to make using portable devices like laptops, mobile phones totally hand free which is not even the goal we wanted to achieve with our products. It’s also in development mode and not ready to sell among the users.</w:t>
      </w:r>
    </w:p>
    <w:p w14:paraId="135DB983" w14:textId="77777777" w:rsidR="00D52B8B" w:rsidRDefault="00D52B8B">
      <w:pPr>
        <w:spacing w:before="240" w:after="240"/>
        <w:jc w:val="both"/>
        <w:rPr>
          <w:rFonts w:ascii="Times New Roman" w:eastAsia="Times New Roman" w:hAnsi="Times New Roman" w:cs="Times New Roman"/>
          <w:sz w:val="24"/>
          <w:szCs w:val="24"/>
        </w:rPr>
      </w:pPr>
    </w:p>
    <w:p w14:paraId="0A0757A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Microsoft kinetic and Leap Motion Controller:</w:t>
      </w:r>
      <w:r>
        <w:rPr>
          <w:rFonts w:ascii="Times New Roman" w:eastAsia="Times New Roman" w:hAnsi="Times New Roman" w:cs="Times New Roman"/>
          <w:sz w:val="24"/>
          <w:szCs w:val="24"/>
        </w:rPr>
        <w:t xml:space="preserve"> </w:t>
      </w:r>
    </w:p>
    <w:p w14:paraId="56B9BA7E" w14:textId="77777777" w:rsidR="00903C48" w:rsidRDefault="006721C1" w:rsidP="00903C4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14:anchorId="420BC4C2" wp14:editId="58882FAD">
            <wp:extent cx="2276475" cy="1666875"/>
            <wp:effectExtent l="0" t="0" r="9525" b="952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276908" cy="1667192"/>
                    </a:xfrm>
                    <a:prstGeom prst="rect">
                      <a:avLst/>
                    </a:prstGeom>
                    <a:ln/>
                  </pic:spPr>
                </pic:pic>
              </a:graphicData>
            </a:graphic>
          </wp:inline>
        </w:drawing>
      </w:r>
    </w:p>
    <w:p w14:paraId="1B0452E8" w14:textId="0DA27FCE" w:rsidR="00D52B8B" w:rsidRPr="00D52B8B" w:rsidRDefault="006721C1" w:rsidP="00D52B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26E2F999" w14:textId="77777777" w:rsidR="000B4479" w:rsidRDefault="006721C1" w:rsidP="00D52B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Leap Motion Controller is an optical hand tracking module that captures the movements of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hands with unparalleled accuracy. Low processing power, a wide field of view, and near-</w:t>
      </w:r>
      <w:r>
        <w:rPr>
          <w:rFonts w:ascii="Times New Roman" w:eastAsia="Times New Roman" w:hAnsi="Times New Roman" w:cs="Times New Roman"/>
          <w:sz w:val="24"/>
          <w:szCs w:val="24"/>
        </w:rPr>
        <w:lastRenderedPageBreak/>
        <w:t xml:space="preserve">zero latency. Whether you’re an indie developer or a multinational company, the Leap Motion Controller makes human interaction in digital worlds natural and effortless. But it is a portable device that always has to connect with a computer or similar device to operate and it has a low field of view, it can only operate if the device detects hand gestures from one direction or one point of view. If it disconnects from the main computer, it is almost useless. Also, it costs almost 89 USD which is the double of our cost and seems unnecessary for many people to spend. </w:t>
      </w:r>
    </w:p>
    <w:p w14:paraId="6C8E2ACF" w14:textId="1EF19F44" w:rsidR="000B4479" w:rsidRDefault="006721C1" w:rsidP="00D52B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Real-time hand tracking with </w:t>
      </w:r>
      <w:proofErr w:type="spellStart"/>
      <w:r>
        <w:rPr>
          <w:rFonts w:ascii="Times New Roman" w:eastAsia="Times New Roman" w:hAnsi="Times New Roman" w:cs="Times New Roman"/>
          <w:b/>
          <w:sz w:val="24"/>
          <w:szCs w:val="24"/>
        </w:rPr>
        <w:t>MediaPipe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is a framework for building multimodal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video, audio, any time series data), cross-platform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Android, iOS, web, edge devices) applied ML pipelines. With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a perception pipeline can be built as a graph of modular components, including, for instance, inference models (e.g., TensorFlow, </w:t>
      </w:r>
      <w:proofErr w:type="spellStart"/>
      <w:r>
        <w:rPr>
          <w:rFonts w:ascii="Times New Roman" w:eastAsia="Times New Roman" w:hAnsi="Times New Roman" w:cs="Times New Roman"/>
          <w:sz w:val="24"/>
          <w:szCs w:val="24"/>
        </w:rPr>
        <w:t>TFLite</w:t>
      </w:r>
      <w:proofErr w:type="spellEnd"/>
      <w:r>
        <w:rPr>
          <w:rFonts w:ascii="Times New Roman" w:eastAsia="Times New Roman" w:hAnsi="Times New Roman" w:cs="Times New Roman"/>
          <w:sz w:val="24"/>
          <w:szCs w:val="24"/>
        </w:rPr>
        <w:t xml:space="preserve">) and media processing functions.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is used by many internal Google products and teams including Nest, Gmail, Lens, Maps, Android Auto, Photos, Google Home, and YouTube. But it is mostly a framework rather than a product and though the products made out of it matches ours but it's certainly not for the same causes yet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we didn’t find any related product that competes with</w:t>
      </w:r>
      <w:r w:rsidR="00D52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ours.</w:t>
      </w:r>
      <w:r>
        <w:rPr>
          <w:rFonts w:ascii="Times New Roman" w:eastAsia="Times New Roman" w:hAnsi="Times New Roman" w:cs="Times New Roman"/>
          <w:sz w:val="24"/>
          <w:szCs w:val="24"/>
        </w:rPr>
        <w:br/>
      </w:r>
    </w:p>
    <w:p w14:paraId="250D4B4D" w14:textId="77777777" w:rsidR="000B4479" w:rsidRDefault="006721C1">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EchoFlex</w:t>
      </w:r>
      <w:proofErr w:type="spellEnd"/>
      <w:r>
        <w:rPr>
          <w:rFonts w:ascii="Times New Roman" w:eastAsia="Times New Roman" w:hAnsi="Times New Roman" w:cs="Times New Roman"/>
          <w:b/>
          <w:sz w:val="24"/>
          <w:szCs w:val="24"/>
        </w:rPr>
        <w:t xml:space="preserve">, Hand gesture recognition using ultrasound imaging: </w:t>
      </w:r>
      <w:r>
        <w:rPr>
          <w:rFonts w:ascii="Times New Roman" w:eastAsia="Times New Roman" w:hAnsi="Times New Roman" w:cs="Times New Roman"/>
          <w:sz w:val="24"/>
          <w:szCs w:val="24"/>
        </w:rPr>
        <w:t xml:space="preserve">Ultrasound imaging has remained under-explored in the HCI community despite being non-invasive, harmless, and capable of imaging internal body parts, with applications including smart-watch interaction, prosthesis control and instrument tuition. The developers compared the performance of different forearm mounting positions for a wearable ultrasonographic device. Location plays a fundamental role in ergonomics and performance since the anatomical features differ among positions. They also investigate the performance decrease due to cross-session position shifts and develop a technique to compensate for this misalignment. Their gesture recognition algorithm combines image processing and neural networks to classify the flexion and extension of 10 discrete hand gestures with an accuracy above 98%. But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as we have said before, it is a wearable device and still in a development stage. And the motive of those developers is to make wearable devices much more efficient to use which doesn’t match with our motives.</w:t>
      </w:r>
    </w:p>
    <w:p w14:paraId="0A0E8572" w14:textId="2E0DB191" w:rsidR="000B4479" w:rsidRDefault="000B4479">
      <w:pPr>
        <w:spacing w:before="240" w:after="240"/>
        <w:jc w:val="both"/>
        <w:rPr>
          <w:rFonts w:ascii="Times New Roman" w:eastAsia="Times New Roman" w:hAnsi="Times New Roman" w:cs="Times New Roman"/>
          <w:sz w:val="24"/>
          <w:szCs w:val="24"/>
        </w:rPr>
      </w:pPr>
    </w:p>
    <w:p w14:paraId="5E61D633" w14:textId="6A634A27" w:rsidR="00D52B8B" w:rsidRDefault="00D52B8B">
      <w:pPr>
        <w:spacing w:before="240" w:after="240"/>
        <w:jc w:val="both"/>
        <w:rPr>
          <w:rFonts w:ascii="Times New Roman" w:eastAsia="Times New Roman" w:hAnsi="Times New Roman" w:cs="Times New Roman"/>
          <w:sz w:val="24"/>
          <w:szCs w:val="24"/>
        </w:rPr>
      </w:pPr>
    </w:p>
    <w:p w14:paraId="7E209C05" w14:textId="77777777" w:rsidR="00D52B8B" w:rsidRDefault="00D52B8B">
      <w:pPr>
        <w:spacing w:before="240" w:after="240"/>
        <w:jc w:val="both"/>
        <w:rPr>
          <w:rFonts w:ascii="Times New Roman" w:eastAsia="Times New Roman" w:hAnsi="Times New Roman" w:cs="Times New Roman"/>
          <w:sz w:val="24"/>
          <w:szCs w:val="24"/>
        </w:rPr>
      </w:pPr>
    </w:p>
    <w:p w14:paraId="6A2209EE" w14:textId="77777777" w:rsidR="000B4479" w:rsidRDefault="006721C1" w:rsidP="006721C1">
      <w:pPr>
        <w:pStyle w:val="Heading2"/>
        <w:spacing w:before="240" w:after="240"/>
        <w:jc w:val="both"/>
        <w:rPr>
          <w:rFonts w:ascii="Times New Roman" w:eastAsia="Times New Roman" w:hAnsi="Times New Roman" w:cs="Times New Roman"/>
          <w:sz w:val="24"/>
          <w:szCs w:val="24"/>
          <w:highlight w:val="yellow"/>
        </w:rPr>
      </w:pPr>
      <w:bookmarkStart w:id="61" w:name="_q4mwatvkign5" w:colFirst="0" w:colLast="0"/>
      <w:bookmarkEnd w:id="61"/>
      <w:r>
        <w:rPr>
          <w:rFonts w:ascii="Times New Roman" w:eastAsia="Times New Roman" w:hAnsi="Times New Roman" w:cs="Times New Roman"/>
          <w:sz w:val="28"/>
          <w:szCs w:val="28"/>
        </w:rPr>
        <w:t>2.2             Proposed Solution</w:t>
      </w:r>
    </w:p>
    <w:p w14:paraId="36E3CD0C" w14:textId="24CFA642"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we have tried to make a compact, easy to use, affordable and more likely efficient system that can help the disabled and old people to help with their daily life and to monitor them well enough so that those individuals who are responsible for them can take good care of them. </w:t>
      </w:r>
      <w:r>
        <w:rPr>
          <w:rFonts w:ascii="Times New Roman" w:eastAsia="Times New Roman" w:hAnsi="Times New Roman" w:cs="Times New Roman"/>
          <w:sz w:val="24"/>
          <w:szCs w:val="24"/>
        </w:rPr>
        <w:lastRenderedPageBreak/>
        <w:t xml:space="preserve">Our system is based on a Raspberry pi and hand detection algorithms that detects hand gestures and sends signals to the designated android application to notify others. The main pros of our project are it’s not that expensive so people from mostly every economical condition can afford this. Also, it comes with a dedicated android application that can monitor multiple people at the same time so it’s not necessary to purchase more products or systems to look after multiple people who are suffering from physical disabilities. We have used a database to store our user information and our system sends signals depending on the information between the disabled and the user on the other side of the application. Previously explained projects which are mostly similar to ours didn’t use any kind of android application to retrieve the information from the patient to the user for better uses. Also, their products cost a lot than ours and they didn’t consider improving the situation of the disabled in any of their details. Our system detects hand gestures with a raspberry pi camera and using hand gesture recognition algorithms, it detects some hand gestures trained by us. Then it sends the signal depending on the gestures and also sounds the alarm if necessary. Any individual who is responsible for the disabled person can look after the situation through an application and act accordingly. All these information stores in the database for a better understanding of the scenario and to detect the condition of multiple disabled people at the same time. Previously explained products from different developers don't allow multiple users to use a single device which is not exactly like ours. </w:t>
      </w:r>
    </w:p>
    <w:p w14:paraId="4D29F004" w14:textId="77777777" w:rsidR="00D52B8B" w:rsidRDefault="00D52B8B">
      <w:pPr>
        <w:spacing w:before="240" w:after="240"/>
        <w:jc w:val="both"/>
        <w:rPr>
          <w:rFonts w:ascii="Times New Roman" w:eastAsia="Times New Roman" w:hAnsi="Times New Roman" w:cs="Times New Roman"/>
          <w:sz w:val="24"/>
          <w:szCs w:val="24"/>
        </w:rPr>
      </w:pPr>
    </w:p>
    <w:p w14:paraId="5C3E1A2D" w14:textId="3BDB6316"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figure: 04</w:t>
      </w:r>
      <w:r>
        <w:rPr>
          <w:rFonts w:ascii="Times New Roman" w:eastAsia="Times New Roman" w:hAnsi="Times New Roman" w:cs="Times New Roman"/>
          <w:sz w:val="24"/>
          <w:szCs w:val="24"/>
        </w:rPr>
        <w:t xml:space="preserve">, we have trained this symbol to our system that will be used for disabled people in case of emergency. This gesture will be recognized as the emergency symbol for disabled or deaf people as it is a universally accepted sign </w:t>
      </w:r>
      <w:r w:rsidR="00D52B8B">
        <w:rPr>
          <w:rFonts w:ascii="Times New Roman" w:eastAsia="Times New Roman" w:hAnsi="Times New Roman" w:cs="Times New Roman"/>
          <w:sz w:val="24"/>
          <w:szCs w:val="24"/>
        </w:rPr>
        <w:t>symbol (</w:t>
      </w:r>
      <w:r>
        <w:rPr>
          <w:rFonts w:ascii="Times New Roman" w:eastAsia="Times New Roman" w:hAnsi="Times New Roman" w:cs="Times New Roman"/>
          <w:sz w:val="24"/>
          <w:szCs w:val="24"/>
        </w:rPr>
        <w:t>mainly American) for help.</w:t>
      </w:r>
    </w:p>
    <w:p w14:paraId="557F21DD"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B99DA95" wp14:editId="5863850E">
            <wp:extent cx="1557338" cy="1557338"/>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1557338" cy="15573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7CF45EE5" wp14:editId="45E97E36">
            <wp:extent cx="1595438" cy="1595438"/>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299BC3BF" wp14:editId="57B13FF7">
            <wp:extent cx="1585913" cy="1585913"/>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1585913" cy="1585913"/>
                    </a:xfrm>
                    <a:prstGeom prst="rect">
                      <a:avLst/>
                    </a:prstGeom>
                    <a:ln/>
                  </pic:spPr>
                </pic:pic>
              </a:graphicData>
            </a:graphic>
          </wp:inline>
        </w:drawing>
      </w:r>
    </w:p>
    <w:p w14:paraId="0942FC3F" w14:textId="52BE0CF8"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 04</w:t>
      </w:r>
    </w:p>
    <w:p w14:paraId="60046CD2" w14:textId="77777777" w:rsidR="00D52B8B" w:rsidRPr="00903C48" w:rsidRDefault="00D52B8B">
      <w:pPr>
        <w:spacing w:before="240" w:after="240"/>
        <w:jc w:val="center"/>
        <w:rPr>
          <w:rFonts w:ascii="Times New Roman" w:eastAsia="Times New Roman" w:hAnsi="Times New Roman" w:cs="Times New Roman"/>
          <w:b/>
          <w:sz w:val="24"/>
          <w:szCs w:val="24"/>
        </w:rPr>
      </w:pPr>
    </w:p>
    <w:p w14:paraId="69D3B202"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gesture shown in </w:t>
      </w:r>
      <w:r>
        <w:rPr>
          <w:rFonts w:ascii="Times New Roman" w:eastAsia="Times New Roman" w:hAnsi="Times New Roman" w:cs="Times New Roman"/>
          <w:b/>
          <w:sz w:val="24"/>
          <w:szCs w:val="24"/>
        </w:rPr>
        <w:t>figure: 05</w:t>
      </w:r>
      <w:r>
        <w:rPr>
          <w:rFonts w:ascii="Times New Roman" w:eastAsia="Times New Roman" w:hAnsi="Times New Roman" w:cs="Times New Roman"/>
          <w:sz w:val="24"/>
          <w:szCs w:val="24"/>
        </w:rPr>
        <w:t xml:space="preserve"> is an emergency symbol for the adult person or any kind of disabled person who is seeking help.</w:t>
      </w:r>
    </w:p>
    <w:p w14:paraId="7960EE9C"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5EFCECE" wp14:editId="1BDD9A24">
            <wp:extent cx="1709738" cy="1709738"/>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1709738" cy="17097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1F6F20BC" wp14:editId="054794FB">
            <wp:extent cx="1690688" cy="1690688"/>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1690688" cy="16906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262B1C01" wp14:editId="5EDE1C64">
            <wp:extent cx="1671638" cy="1671638"/>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1671638" cy="1671638"/>
                    </a:xfrm>
                    <a:prstGeom prst="rect">
                      <a:avLst/>
                    </a:prstGeom>
                    <a:ln/>
                  </pic:spPr>
                </pic:pic>
              </a:graphicData>
            </a:graphic>
          </wp:inline>
        </w:drawing>
      </w:r>
    </w:p>
    <w:p w14:paraId="16AEC87E" w14:textId="6A751051"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Figure:05</w:t>
      </w:r>
    </w:p>
    <w:p w14:paraId="27FFDEA6" w14:textId="1E0D5D60" w:rsidR="00D52B8B" w:rsidRDefault="00D52B8B">
      <w:pPr>
        <w:spacing w:before="240" w:after="240"/>
        <w:jc w:val="center"/>
        <w:rPr>
          <w:rFonts w:ascii="Times New Roman" w:eastAsia="Times New Roman" w:hAnsi="Times New Roman" w:cs="Times New Roman"/>
          <w:b/>
          <w:sz w:val="24"/>
          <w:szCs w:val="24"/>
        </w:rPr>
      </w:pPr>
    </w:p>
    <w:p w14:paraId="01C3E1E7" w14:textId="77777777" w:rsidR="00D52B8B" w:rsidRPr="00903C48" w:rsidRDefault="00D52B8B">
      <w:pPr>
        <w:spacing w:before="240" w:after="240"/>
        <w:jc w:val="center"/>
        <w:rPr>
          <w:rFonts w:ascii="Times New Roman" w:eastAsia="Times New Roman" w:hAnsi="Times New Roman" w:cs="Times New Roman"/>
          <w:b/>
          <w:sz w:val="24"/>
          <w:szCs w:val="24"/>
        </w:rPr>
      </w:pPr>
    </w:p>
    <w:p w14:paraId="4A4E39F4"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gesture shown in the </w:t>
      </w:r>
      <w:r>
        <w:rPr>
          <w:rFonts w:ascii="Times New Roman" w:eastAsia="Times New Roman" w:hAnsi="Times New Roman" w:cs="Times New Roman"/>
          <w:b/>
          <w:sz w:val="24"/>
          <w:szCs w:val="24"/>
        </w:rPr>
        <w:t>figure: 06</w:t>
      </w:r>
      <w:r>
        <w:rPr>
          <w:rFonts w:ascii="Times New Roman" w:eastAsia="Times New Roman" w:hAnsi="Times New Roman" w:cs="Times New Roman"/>
          <w:sz w:val="24"/>
          <w:szCs w:val="24"/>
        </w:rPr>
        <w:t xml:space="preserve"> is a help symbol for disabled or old people. When our system will detect this symbol, it will call for help but won’t ring any alarm.</w:t>
      </w:r>
    </w:p>
    <w:p w14:paraId="3612179D"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9F413DB" wp14:editId="73AA5EC5">
            <wp:extent cx="1681163" cy="1681163"/>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1681163" cy="168116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6A029DD4" wp14:editId="016DCE5F">
            <wp:extent cx="1662113" cy="1662113"/>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1662113" cy="166211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6C92CBC1" wp14:editId="569FA2A0">
            <wp:extent cx="1681163" cy="1681163"/>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1681163" cy="1681163"/>
                    </a:xfrm>
                    <a:prstGeom prst="rect">
                      <a:avLst/>
                    </a:prstGeom>
                    <a:ln/>
                  </pic:spPr>
                </pic:pic>
              </a:graphicData>
            </a:graphic>
          </wp:inline>
        </w:drawing>
      </w:r>
    </w:p>
    <w:p w14:paraId="6F20B0EF" w14:textId="440E7490"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 06</w:t>
      </w:r>
    </w:p>
    <w:p w14:paraId="799A7ED1" w14:textId="37001535" w:rsidR="00D52B8B" w:rsidRDefault="00D52B8B">
      <w:pPr>
        <w:spacing w:before="240" w:after="240"/>
        <w:jc w:val="center"/>
        <w:rPr>
          <w:rFonts w:ascii="Times New Roman" w:eastAsia="Times New Roman" w:hAnsi="Times New Roman" w:cs="Times New Roman"/>
          <w:b/>
          <w:sz w:val="24"/>
          <w:szCs w:val="24"/>
        </w:rPr>
      </w:pPr>
    </w:p>
    <w:p w14:paraId="193A60B5" w14:textId="6F9CBA0C" w:rsidR="00D52B8B" w:rsidRDefault="00D52B8B">
      <w:pPr>
        <w:spacing w:before="240" w:after="240"/>
        <w:jc w:val="center"/>
        <w:rPr>
          <w:rFonts w:ascii="Times New Roman" w:eastAsia="Times New Roman" w:hAnsi="Times New Roman" w:cs="Times New Roman"/>
          <w:b/>
          <w:sz w:val="24"/>
          <w:szCs w:val="24"/>
        </w:rPr>
      </w:pPr>
    </w:p>
    <w:p w14:paraId="6A9A4456" w14:textId="3B3C7953" w:rsidR="00D52B8B" w:rsidRDefault="00D52B8B">
      <w:pPr>
        <w:spacing w:before="240" w:after="240"/>
        <w:jc w:val="center"/>
        <w:rPr>
          <w:rFonts w:ascii="Times New Roman" w:eastAsia="Times New Roman" w:hAnsi="Times New Roman" w:cs="Times New Roman"/>
          <w:b/>
          <w:sz w:val="24"/>
          <w:szCs w:val="24"/>
        </w:rPr>
      </w:pPr>
    </w:p>
    <w:p w14:paraId="1A073614" w14:textId="21B25756" w:rsidR="00D52B8B" w:rsidRDefault="00D52B8B">
      <w:pPr>
        <w:spacing w:before="240" w:after="240"/>
        <w:jc w:val="center"/>
        <w:rPr>
          <w:rFonts w:ascii="Times New Roman" w:eastAsia="Times New Roman" w:hAnsi="Times New Roman" w:cs="Times New Roman"/>
          <w:b/>
          <w:sz w:val="24"/>
          <w:szCs w:val="24"/>
        </w:rPr>
      </w:pPr>
    </w:p>
    <w:p w14:paraId="51CD4F50" w14:textId="4C689E6E" w:rsidR="00D52B8B" w:rsidRDefault="00D52B8B">
      <w:pPr>
        <w:spacing w:before="240" w:after="240"/>
        <w:jc w:val="center"/>
        <w:rPr>
          <w:rFonts w:ascii="Times New Roman" w:eastAsia="Times New Roman" w:hAnsi="Times New Roman" w:cs="Times New Roman"/>
          <w:b/>
          <w:sz w:val="24"/>
          <w:szCs w:val="24"/>
        </w:rPr>
      </w:pPr>
    </w:p>
    <w:p w14:paraId="05073CAC" w14:textId="77777777" w:rsidR="00D52B8B" w:rsidRPr="00903C48" w:rsidRDefault="00D52B8B">
      <w:pPr>
        <w:spacing w:before="240" w:after="240"/>
        <w:jc w:val="center"/>
        <w:rPr>
          <w:rFonts w:ascii="Times New Roman" w:eastAsia="Times New Roman" w:hAnsi="Times New Roman" w:cs="Times New Roman"/>
          <w:b/>
          <w:sz w:val="24"/>
          <w:szCs w:val="24"/>
        </w:rPr>
      </w:pPr>
    </w:p>
    <w:p w14:paraId="5430A4ED" w14:textId="77777777" w:rsidR="000B4479" w:rsidRDefault="006721C1">
      <w:pPr>
        <w:pStyle w:val="Heading2"/>
        <w:spacing w:before="240" w:after="240"/>
        <w:jc w:val="both"/>
        <w:rPr>
          <w:rFonts w:ascii="Times New Roman" w:eastAsia="Times New Roman" w:hAnsi="Times New Roman" w:cs="Times New Roman"/>
          <w:color w:val="FF0000"/>
          <w:sz w:val="28"/>
          <w:szCs w:val="28"/>
        </w:rPr>
      </w:pPr>
      <w:bookmarkStart w:id="62" w:name="_z8n01kn1czby" w:colFirst="0" w:colLast="0"/>
      <w:bookmarkEnd w:id="62"/>
      <w:r>
        <w:rPr>
          <w:rFonts w:ascii="Times New Roman" w:eastAsia="Times New Roman" w:hAnsi="Times New Roman" w:cs="Times New Roman"/>
          <w:sz w:val="28"/>
          <w:szCs w:val="28"/>
        </w:rPr>
        <w:lastRenderedPageBreak/>
        <w:t>2.3             Technical Design: Module Level</w:t>
      </w:r>
    </w:p>
    <w:p w14:paraId="69340BB6" w14:textId="503511D3"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divide our project’s module-level into three parts. Those are the android app, Hardware operating and database. Here database is the bridge between hardware and android application.</w:t>
      </w:r>
    </w:p>
    <w:p w14:paraId="1EF99FCD" w14:textId="69742E46" w:rsidR="00D52B8B" w:rsidRDefault="00D52B8B">
      <w:pPr>
        <w:spacing w:before="240" w:after="240"/>
        <w:jc w:val="both"/>
        <w:rPr>
          <w:rFonts w:ascii="Times New Roman" w:eastAsia="Times New Roman" w:hAnsi="Times New Roman" w:cs="Times New Roman"/>
          <w:sz w:val="24"/>
          <w:szCs w:val="24"/>
        </w:rPr>
      </w:pPr>
    </w:p>
    <w:p w14:paraId="2920131D" w14:textId="77777777" w:rsidR="00D52B8B" w:rsidRDefault="00D52B8B">
      <w:pPr>
        <w:spacing w:before="240" w:after="240"/>
        <w:jc w:val="both"/>
        <w:rPr>
          <w:rFonts w:ascii="Times New Roman" w:eastAsia="Times New Roman" w:hAnsi="Times New Roman" w:cs="Times New Roman"/>
          <w:sz w:val="24"/>
          <w:szCs w:val="24"/>
        </w:rPr>
      </w:pPr>
    </w:p>
    <w:p w14:paraId="0CB22960" w14:textId="77777777" w:rsidR="000B4479" w:rsidRPr="00903C48" w:rsidRDefault="00572084">
      <w:pPr>
        <w:pStyle w:val="Heading3"/>
        <w:spacing w:before="240" w:after="240"/>
        <w:jc w:val="both"/>
        <w:rPr>
          <w:rFonts w:ascii="Times New Roman" w:eastAsia="Times New Roman" w:hAnsi="Times New Roman" w:cs="Times New Roman"/>
          <w:color w:val="000000"/>
        </w:rPr>
      </w:pPr>
      <w:bookmarkStart w:id="63" w:name="_fvay1wes3tsq" w:colFirst="0" w:colLast="0"/>
      <w:bookmarkEnd w:id="63"/>
      <w:r>
        <w:rPr>
          <w:rFonts w:ascii="Times New Roman" w:eastAsia="Times New Roman" w:hAnsi="Times New Roman" w:cs="Times New Roman"/>
          <w:color w:val="000000"/>
        </w:rPr>
        <w:t>2.3.1. Hardware Operation</w:t>
      </w:r>
    </w:p>
    <w:p w14:paraId="29E9FCB3" w14:textId="01AF588C" w:rsidR="000B4479" w:rsidRDefault="006721C1">
      <w:pPr>
        <w:spacing w:before="240" w:after="240"/>
        <w:jc w:val="both"/>
      </w:pPr>
      <w:r>
        <w:t>In our project, the hardware part is playing a crucial role. At first, the hardware will take the user name for signup or login. Then it will start recording video and analyze it. At the same time, it will analyze the video and detect the hand gesture and will take some action based on the gesture type. It will also send the status to the database and also it will show the status on the screen. We used Python language for hardware operations and used the Anaconda platform.</w:t>
      </w:r>
    </w:p>
    <w:p w14:paraId="08B62EFB" w14:textId="77777777" w:rsidR="00D52B8B" w:rsidRDefault="00D52B8B">
      <w:pPr>
        <w:spacing w:before="240" w:after="240"/>
        <w:jc w:val="both"/>
      </w:pPr>
    </w:p>
    <w:p w14:paraId="10903B0B" w14:textId="77777777" w:rsidR="000B4479" w:rsidRDefault="006721C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52EAEB7" wp14:editId="2AF16D1C">
            <wp:extent cx="5943600" cy="2146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146300"/>
                    </a:xfrm>
                    <a:prstGeom prst="rect">
                      <a:avLst/>
                    </a:prstGeom>
                    <a:ln/>
                  </pic:spPr>
                </pic:pic>
              </a:graphicData>
            </a:graphic>
          </wp:inline>
        </w:drawing>
      </w:r>
    </w:p>
    <w:p w14:paraId="0835CA93" w14:textId="4E8A17A6" w:rsidR="000B4479" w:rsidRDefault="006721C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07</w:t>
      </w:r>
    </w:p>
    <w:p w14:paraId="22BA2C86" w14:textId="5B4AD5C3" w:rsidR="00D52B8B" w:rsidRDefault="00D52B8B">
      <w:pPr>
        <w:spacing w:before="240" w:after="240"/>
        <w:jc w:val="center"/>
        <w:rPr>
          <w:rFonts w:ascii="Times New Roman" w:eastAsia="Times New Roman" w:hAnsi="Times New Roman" w:cs="Times New Roman"/>
          <w:b/>
          <w:sz w:val="24"/>
          <w:szCs w:val="24"/>
        </w:rPr>
      </w:pPr>
    </w:p>
    <w:p w14:paraId="60F785CF" w14:textId="12D54C97" w:rsidR="00D52B8B" w:rsidRDefault="00D52B8B">
      <w:pPr>
        <w:spacing w:before="240" w:after="240"/>
        <w:jc w:val="center"/>
        <w:rPr>
          <w:rFonts w:ascii="Times New Roman" w:eastAsia="Times New Roman" w:hAnsi="Times New Roman" w:cs="Times New Roman"/>
          <w:b/>
          <w:sz w:val="24"/>
          <w:szCs w:val="24"/>
        </w:rPr>
      </w:pPr>
    </w:p>
    <w:p w14:paraId="1BE7F009" w14:textId="5F55FDEC" w:rsidR="00D52B8B" w:rsidRDefault="00D52B8B">
      <w:pPr>
        <w:spacing w:before="240" w:after="240"/>
        <w:jc w:val="center"/>
        <w:rPr>
          <w:rFonts w:ascii="Times New Roman" w:eastAsia="Times New Roman" w:hAnsi="Times New Roman" w:cs="Times New Roman"/>
          <w:b/>
          <w:sz w:val="24"/>
          <w:szCs w:val="24"/>
        </w:rPr>
      </w:pPr>
    </w:p>
    <w:p w14:paraId="00FB2586" w14:textId="3DDB308A" w:rsidR="008E0D46" w:rsidRDefault="008E0D46">
      <w:pPr>
        <w:spacing w:before="240" w:after="240"/>
        <w:jc w:val="center"/>
        <w:rPr>
          <w:rFonts w:ascii="Times New Roman" w:eastAsia="Times New Roman" w:hAnsi="Times New Roman" w:cs="Times New Roman"/>
          <w:b/>
          <w:sz w:val="24"/>
          <w:szCs w:val="24"/>
        </w:rPr>
      </w:pPr>
    </w:p>
    <w:p w14:paraId="1CE1F414" w14:textId="77777777" w:rsidR="008E0D46" w:rsidRDefault="008E0D46">
      <w:pPr>
        <w:spacing w:before="240" w:after="240"/>
        <w:jc w:val="center"/>
        <w:rPr>
          <w:rFonts w:ascii="Times New Roman" w:eastAsia="Times New Roman" w:hAnsi="Times New Roman" w:cs="Times New Roman"/>
          <w:b/>
          <w:sz w:val="24"/>
          <w:szCs w:val="24"/>
        </w:rPr>
      </w:pPr>
    </w:p>
    <w:p w14:paraId="12A91803"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64" w:name="_w8a7hwgx1151" w:colFirst="0" w:colLast="0"/>
      <w:bookmarkEnd w:id="64"/>
      <w:r>
        <w:rPr>
          <w:rFonts w:ascii="Times New Roman" w:eastAsia="Times New Roman" w:hAnsi="Times New Roman" w:cs="Times New Roman"/>
          <w:color w:val="000000"/>
          <w:sz w:val="28"/>
          <w:szCs w:val="28"/>
        </w:rPr>
        <w:lastRenderedPageBreak/>
        <w:t>2.3.1.1. Sign up and log in</w:t>
      </w:r>
    </w:p>
    <w:p w14:paraId="7C0ADDD0"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Library: </w:t>
      </w:r>
      <w:proofErr w:type="spellStart"/>
      <w:r>
        <w:rPr>
          <w:rFonts w:ascii="Times New Roman" w:eastAsia="Times New Roman" w:hAnsi="Times New Roman" w:cs="Times New Roman"/>
          <w:sz w:val="24"/>
          <w:szCs w:val="24"/>
        </w:rPr>
        <w:t>gTTs</w:t>
      </w:r>
      <w:proofErr w:type="spellEnd"/>
    </w:p>
    <w:p w14:paraId="47EC73A4" w14:textId="77777777" w:rsidR="000B4479" w:rsidRDefault="000B4479">
      <w:pPr>
        <w:rPr>
          <w:rFonts w:ascii="Times New Roman" w:eastAsia="Times New Roman" w:hAnsi="Times New Roman" w:cs="Times New Roman"/>
        </w:rPr>
      </w:pPr>
    </w:p>
    <w:p w14:paraId="551D36D0"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Codes:</w:t>
      </w:r>
    </w:p>
    <w:tbl>
      <w:tblPr>
        <w:tblStyle w:val="a3"/>
        <w:tblW w:w="0" w:type="auto"/>
        <w:tblLayout w:type="fixed"/>
        <w:tblLook w:val="0600" w:firstRow="0" w:lastRow="0" w:firstColumn="0" w:lastColumn="0" w:noHBand="1" w:noVBand="1"/>
      </w:tblPr>
      <w:tblGrid>
        <w:gridCol w:w="9360"/>
      </w:tblGrid>
      <w:tr w:rsidR="000B4479" w14:paraId="3517F063" w14:textId="77777777">
        <w:tc>
          <w:tcPr>
            <w:tcW w:w="9360" w:type="dxa"/>
            <w:shd w:val="clear" w:color="auto" w:fill="F8F8F8"/>
            <w:tcMar>
              <w:top w:w="100" w:type="dxa"/>
              <w:left w:w="100" w:type="dxa"/>
              <w:bottom w:w="100" w:type="dxa"/>
              <w:right w:w="100" w:type="dxa"/>
            </w:tcMar>
          </w:tcPr>
          <w:p w14:paraId="5CCCBA67"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deletems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tkWindow.destroy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xml:space="preserve"> = Tk()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tkWindow.geometry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tkWindow.title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usernameLabel</w:t>
            </w:r>
            <w:proofErr w:type="spellEnd"/>
            <w:r>
              <w:rPr>
                <w:rFonts w:ascii="Times New Roman" w:eastAsia="Times New Roman" w:hAnsi="Times New Roman" w:cs="Times New Roman"/>
                <w:color w:val="333333"/>
                <w:shd w:val="clear" w:color="auto" w:fill="F8F8F8"/>
              </w:rPr>
              <w:t xml:space="preserve"> = Label(</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username = </w:t>
            </w:r>
            <w:proofErr w:type="spellStart"/>
            <w:r>
              <w:rPr>
                <w:rFonts w:ascii="Times New Roman" w:eastAsia="Times New Roman" w:hAnsi="Times New Roman" w:cs="Times New Roman"/>
                <w:color w:val="333333"/>
                <w:shd w:val="clear" w:color="auto" w:fill="F8F8F8"/>
              </w:rPr>
              <w:t>StringVar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usernameEntry</w:t>
            </w:r>
            <w:proofErr w:type="spellEnd"/>
            <w:r>
              <w:rPr>
                <w:rFonts w:ascii="Times New Roman" w:eastAsia="Times New Roman" w:hAnsi="Times New Roman" w:cs="Times New Roman"/>
                <w:color w:val="333333"/>
                <w:shd w:val="clear" w:color="auto" w:fill="F8F8F8"/>
              </w:rPr>
              <w:t xml:space="preserve"> = Entry(</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textvariable</w:t>
            </w:r>
            <w:proofErr w:type="spellEnd"/>
            <w:r>
              <w:rPr>
                <w:rFonts w:ascii="Times New Roman" w:eastAsia="Times New Roman" w:hAnsi="Times New Roman" w:cs="Times New Roman"/>
                <w:color w:val="333333"/>
                <w:shd w:val="clear" w:color="auto" w:fill="F8F8F8"/>
              </w:rPr>
              <w:t>=username).grid(row=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loginButton</w:t>
            </w:r>
            <w:proofErr w:type="spellEnd"/>
            <w:r>
              <w:rPr>
                <w:rFonts w:ascii="Times New Roman" w:eastAsia="Times New Roman" w:hAnsi="Times New Roman" w:cs="Times New Roman"/>
                <w:color w:val="333333"/>
                <w:shd w:val="clear" w:color="auto" w:fill="F8F8F8"/>
              </w:rPr>
              <w:t xml:space="preserve"> = Button(</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w:t>
            </w:r>
            <w:proofErr w:type="spellStart"/>
            <w:r>
              <w:rPr>
                <w:rFonts w:ascii="Times New Roman" w:eastAsia="Times New Roman" w:hAnsi="Times New Roman" w:cs="Times New Roman"/>
                <w:color w:val="333333"/>
                <w:shd w:val="clear" w:color="auto" w:fill="F8F8F8"/>
              </w:rPr>
              <w:t>deletems</w:t>
            </w:r>
            <w:proofErr w:type="spellEnd"/>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tkWindow.mainloop</w:t>
            </w:r>
            <w:proofErr w:type="spellEnd"/>
            <w:r>
              <w:rPr>
                <w:rFonts w:ascii="Times New Roman" w:eastAsia="Times New Roman" w:hAnsi="Times New Roman" w:cs="Times New Roman"/>
                <w:color w:val="333333"/>
                <w:shd w:val="clear" w:color="auto" w:fill="F8F8F8"/>
              </w:rPr>
              <w:t>()</w:t>
            </w:r>
          </w:p>
        </w:tc>
      </w:tr>
    </w:tbl>
    <w:p w14:paraId="726DE02D" w14:textId="77777777" w:rsidR="000B4479" w:rsidRDefault="000B4479">
      <w:pPr>
        <w:pStyle w:val="Heading4"/>
        <w:spacing w:before="240" w:after="240"/>
        <w:jc w:val="both"/>
        <w:rPr>
          <w:rFonts w:ascii="Times New Roman" w:eastAsia="Times New Roman" w:hAnsi="Times New Roman" w:cs="Times New Roman"/>
          <w:color w:val="000000"/>
        </w:rPr>
      </w:pPr>
      <w:bookmarkStart w:id="65" w:name="_eoc8g68jv1l7" w:colFirst="0" w:colLast="0"/>
      <w:bookmarkEnd w:id="65"/>
    </w:p>
    <w:p w14:paraId="7C3E12D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2.3.1.2. Recording video</w:t>
      </w:r>
    </w:p>
    <w:p w14:paraId="74666D24"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OpenCV</w:t>
      </w:r>
    </w:p>
    <w:p w14:paraId="1875FB96"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4"/>
        <w:tblW w:w="0" w:type="auto"/>
        <w:tblLayout w:type="fixed"/>
        <w:tblLook w:val="0600" w:firstRow="0" w:lastRow="0" w:firstColumn="0" w:lastColumn="0" w:noHBand="1" w:noVBand="1"/>
      </w:tblPr>
      <w:tblGrid>
        <w:gridCol w:w="9360"/>
      </w:tblGrid>
      <w:tr w:rsidR="000B4479" w14:paraId="45085736" w14:textId="77777777">
        <w:tc>
          <w:tcPr>
            <w:tcW w:w="9360" w:type="dxa"/>
            <w:shd w:val="clear" w:color="auto" w:fill="F8F8F8"/>
            <w:tcMar>
              <w:top w:w="100" w:type="dxa"/>
              <w:left w:w="100" w:type="dxa"/>
              <w:bottom w:w="100" w:type="dxa"/>
              <w:right w:w="100" w:type="dxa"/>
            </w:tcMar>
          </w:tcPr>
          <w:p w14:paraId="01416690"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FFFFFF"/>
                <w:shd w:val="clear" w:color="auto" w:fill="333333"/>
              </w:rPr>
            </w:pPr>
            <w:r>
              <w:rPr>
                <w:rFonts w:ascii="Times New Roman" w:eastAsia="Times New Roman" w:hAnsi="Times New Roman" w:cs="Times New Roman"/>
                <w:color w:val="333333"/>
                <w:shd w:val="clear" w:color="auto" w:fill="F8F8F8"/>
              </w:rP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frame = </w:t>
            </w:r>
            <w:proofErr w:type="spellStart"/>
            <w:r>
              <w:rPr>
                <w:rFonts w:ascii="Times New Roman" w:eastAsia="Times New Roman" w:hAnsi="Times New Roman" w:cs="Times New Roman"/>
                <w:color w:val="333333"/>
                <w:shd w:val="clear" w:color="auto" w:fill="F8F8F8"/>
              </w:rPr>
              <w:t>cap.read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Got this from collect-data.py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x2 = </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Resizing the ROI so it can be fed to the model for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cv2.resize(</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cv2.cvtColor(</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w:t>
            </w:r>
            <w:proofErr w:type="spellStart"/>
            <w:r>
              <w:rPr>
                <w:rFonts w:ascii="Times New Roman" w:eastAsia="Times New Roman" w:hAnsi="Times New Roman" w:cs="Times New Roman"/>
                <w:color w:val="333333"/>
                <w:shd w:val="clear" w:color="auto" w:fill="F8F8F8"/>
              </w:rPr>
              <w:t>test_image</w:t>
            </w:r>
            <w:proofErr w:type="spellEnd"/>
            <w:r>
              <w:rPr>
                <w:rFonts w:ascii="Times New Roman" w:eastAsia="Times New Roman" w:hAnsi="Times New Roman" w:cs="Times New Roman"/>
                <w:color w:val="333333"/>
                <w:shd w:val="clear" w:color="auto" w:fill="F8F8F8"/>
              </w:rPr>
              <w:t xml:space="preserve"> = cv2.threshold(</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test_image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cap.release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cv2.destroyAllWindows()</w:t>
            </w:r>
          </w:p>
        </w:tc>
      </w:tr>
      <w:tr w:rsidR="000B4479" w14:paraId="53A5F1DC" w14:textId="77777777">
        <w:tc>
          <w:tcPr>
            <w:tcW w:w="9360" w:type="dxa"/>
            <w:shd w:val="clear" w:color="auto" w:fill="F8F8F8"/>
            <w:tcMar>
              <w:top w:w="100" w:type="dxa"/>
              <w:left w:w="100" w:type="dxa"/>
              <w:bottom w:w="100" w:type="dxa"/>
              <w:right w:w="100" w:type="dxa"/>
            </w:tcMar>
          </w:tcPr>
          <w:p w14:paraId="6C069599" w14:textId="77777777" w:rsidR="000B4479" w:rsidRDefault="000B4479">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tc>
      </w:tr>
    </w:tbl>
    <w:p w14:paraId="4AEEC3C4"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66" w:name="_1yxmd3dhs96w" w:colFirst="0" w:colLast="0"/>
      <w:bookmarkEnd w:id="66"/>
      <w:r>
        <w:rPr>
          <w:rFonts w:ascii="Times New Roman" w:eastAsia="Times New Roman" w:hAnsi="Times New Roman" w:cs="Times New Roman"/>
          <w:color w:val="000000"/>
          <w:sz w:val="28"/>
          <w:szCs w:val="28"/>
        </w:rPr>
        <w:t xml:space="preserve">2.3.1.3.  Gesture </w:t>
      </w:r>
      <w:proofErr w:type="gramStart"/>
      <w:r>
        <w:rPr>
          <w:rFonts w:ascii="Times New Roman" w:eastAsia="Times New Roman" w:hAnsi="Times New Roman" w:cs="Times New Roman"/>
          <w:color w:val="000000"/>
          <w:sz w:val="28"/>
          <w:szCs w:val="28"/>
        </w:rPr>
        <w:t>detect</w:t>
      </w:r>
      <w:proofErr w:type="gramEnd"/>
    </w:p>
    <w:p w14:paraId="44D90926"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 xml:space="preserve">Library: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Tensorflow</w:t>
      </w:r>
      <w:proofErr w:type="spellEnd"/>
    </w:p>
    <w:p w14:paraId="5540D391"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5"/>
        <w:tblW w:w="0" w:type="auto"/>
        <w:tblLayout w:type="fixed"/>
        <w:tblLook w:val="0600" w:firstRow="0" w:lastRow="0" w:firstColumn="0" w:lastColumn="0" w:noHBand="1" w:noVBand="1"/>
      </w:tblPr>
      <w:tblGrid>
        <w:gridCol w:w="9360"/>
      </w:tblGrid>
      <w:tr w:rsidR="000B4479" w14:paraId="50975129" w14:textId="77777777">
        <w:tc>
          <w:tcPr>
            <w:tcW w:w="9360" w:type="dxa"/>
            <w:shd w:val="clear" w:color="auto" w:fill="F8F8F8"/>
            <w:tcMar>
              <w:top w:w="100" w:type="dxa"/>
              <w:left w:w="100" w:type="dxa"/>
              <w:bottom w:w="100" w:type="dxa"/>
              <w:right w:w="100" w:type="dxa"/>
            </w:tcMar>
          </w:tcPr>
          <w:p w14:paraId="33013692"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json_file</w:t>
            </w:r>
            <w:proofErr w:type="spellEnd"/>
            <w:r>
              <w:rPr>
                <w:rFonts w:ascii="Times New Roman" w:eastAsia="Times New Roman" w:hAnsi="Times New Roman" w:cs="Times New Roman"/>
                <w:color w:val="333333"/>
                <w:shd w:val="clear" w:color="auto" w:fill="F8F8F8"/>
              </w:rPr>
              <w:t xml:space="preserve"> = open(</w:t>
            </w:r>
            <w:r>
              <w:rPr>
                <w:rFonts w:ascii="Times New Roman" w:eastAsia="Times New Roman" w:hAnsi="Times New Roman" w:cs="Times New Roman"/>
                <w:color w:val="DD1144"/>
                <w:shd w:val="clear" w:color="auto" w:fill="F8F8F8"/>
              </w:rPr>
              <w:t>"model-</w:t>
            </w:r>
            <w:proofErr w:type="spellStart"/>
            <w:r>
              <w:rPr>
                <w:rFonts w:ascii="Times New Roman" w:eastAsia="Times New Roman" w:hAnsi="Times New Roman" w:cs="Times New Roman"/>
                <w:color w:val="DD1144"/>
                <w:shd w:val="clear" w:color="auto" w:fill="F8F8F8"/>
              </w:rPr>
              <w:t>bw.json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json_file.read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json_file.close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loaded_model</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model_from_json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 weights into new model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loaded_model.load_weights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result = </w:t>
            </w:r>
            <w:proofErr w:type="spellStart"/>
            <w:r>
              <w:rPr>
                <w:rFonts w:ascii="Times New Roman" w:eastAsia="Times New Roman" w:hAnsi="Times New Roman" w:cs="Times New Roman"/>
                <w:color w:val="333333"/>
                <w:shd w:val="clear" w:color="auto" w:fill="F8F8F8"/>
              </w:rPr>
              <w:t>loaded_model.predict</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test_image.reshape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prediction</w:t>
            </w:r>
            <w:proofErr w:type="spellEnd"/>
            <w:r>
              <w:rPr>
                <w:rFonts w:ascii="Times New Roman" w:eastAsia="Times New Roman" w:hAnsi="Times New Roman" w:cs="Times New Roman"/>
                <w:color w:val="333333"/>
                <w:shd w:val="clear" w:color="auto" w:fill="F8F8F8"/>
              </w:rPr>
              <w:t xml:space="preserve"> = sorted(</w:t>
            </w:r>
            <w:proofErr w:type="spellStart"/>
            <w:r>
              <w:rPr>
                <w:rFonts w:ascii="Times New Roman" w:eastAsia="Times New Roman" w:hAnsi="Times New Roman" w:cs="Times New Roman"/>
                <w:color w:val="333333"/>
                <w:shd w:val="clear" w:color="auto" w:fill="F8F8F8"/>
              </w:rPr>
              <w:t>prediction.items</w:t>
            </w:r>
            <w:proofErr w:type="spellEnd"/>
            <w:r>
              <w:rPr>
                <w:rFonts w:ascii="Times New Roman" w:eastAsia="Times New Roman" w:hAnsi="Times New Roman" w:cs="Times New Roman"/>
                <w:color w:val="333333"/>
                <w:shd w:val="clear" w:color="auto" w:fill="F8F8F8"/>
              </w:rPr>
              <w:t>(), key=</w:t>
            </w:r>
            <w:proofErr w:type="spellStart"/>
            <w:r>
              <w:rPr>
                <w:rFonts w:ascii="Times New Roman" w:eastAsia="Times New Roman" w:hAnsi="Times New Roman" w:cs="Times New Roman"/>
                <w:color w:val="333333"/>
                <w:shd w:val="clear" w:color="auto" w:fill="F8F8F8"/>
              </w:rPr>
              <w:t>operator.itemgetter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p>
        </w:tc>
      </w:tr>
    </w:tbl>
    <w:p w14:paraId="58116EBB" w14:textId="77777777" w:rsidR="000B4479" w:rsidRDefault="000B4479">
      <w:pPr>
        <w:pStyle w:val="Heading4"/>
        <w:spacing w:before="240" w:after="240"/>
        <w:jc w:val="both"/>
        <w:rPr>
          <w:rFonts w:ascii="Times New Roman" w:eastAsia="Times New Roman" w:hAnsi="Times New Roman" w:cs="Times New Roman"/>
          <w:color w:val="000000"/>
        </w:rPr>
      </w:pPr>
      <w:bookmarkStart w:id="67" w:name="_g7sknnlh95w1" w:colFirst="0" w:colLast="0"/>
      <w:bookmarkEnd w:id="67"/>
    </w:p>
    <w:p w14:paraId="2FD1D7C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68" w:name="_d26ip3x5tznk" w:colFirst="0" w:colLast="0"/>
      <w:bookmarkEnd w:id="68"/>
      <w:r>
        <w:rPr>
          <w:rFonts w:ascii="Times New Roman" w:eastAsia="Times New Roman" w:hAnsi="Times New Roman" w:cs="Times New Roman"/>
          <w:color w:val="000000"/>
          <w:sz w:val="28"/>
          <w:szCs w:val="28"/>
        </w:rPr>
        <w:t>2.3.1.4. Show status on screen</w:t>
      </w:r>
    </w:p>
    <w:p w14:paraId="20507B1D"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OpenCV</w:t>
      </w:r>
    </w:p>
    <w:p w14:paraId="4A8FBE62"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6"/>
        <w:tblW w:w="0" w:type="auto"/>
        <w:tblLayout w:type="fixed"/>
        <w:tblLook w:val="0600" w:firstRow="0" w:lastRow="0" w:firstColumn="0" w:lastColumn="0" w:noHBand="1" w:noVBand="1"/>
      </w:tblPr>
      <w:tblGrid>
        <w:gridCol w:w="9360"/>
      </w:tblGrid>
      <w:tr w:rsidR="000B4479" w14:paraId="765D364E" w14:textId="77777777">
        <w:tc>
          <w:tcPr>
            <w:tcW w:w="9360" w:type="dxa"/>
            <w:shd w:val="clear" w:color="auto" w:fill="F8F8F8"/>
            <w:tcMar>
              <w:top w:w="100" w:type="dxa"/>
              <w:left w:w="100" w:type="dxa"/>
              <w:bottom w:w="100" w:type="dxa"/>
              <w:right w:w="100" w:type="dxa"/>
            </w:tcMar>
          </w:tcPr>
          <w:p w14:paraId="07878DF2"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proofErr w:type="gramStart"/>
            <w:r>
              <w:rPr>
                <w:rFonts w:ascii="Times New Roman" w:eastAsia="Times New Roman" w:hAnsi="Times New Roman" w:cs="Times New Roman"/>
                <w:color w:val="333333"/>
                <w:shd w:val="clear" w:color="auto" w:fill="F8F8F8"/>
              </w:rPr>
              <w:t>prediction[</w:t>
            </w:r>
            <w:proofErr w:type="gramEnd"/>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p>
        </w:tc>
      </w:tr>
    </w:tbl>
    <w:p w14:paraId="70F953C8" w14:textId="77777777" w:rsidR="000B4479" w:rsidRDefault="000B4479">
      <w:pPr>
        <w:rPr>
          <w:rFonts w:ascii="Times New Roman" w:eastAsia="Times New Roman" w:hAnsi="Times New Roman" w:cs="Times New Roman"/>
        </w:rPr>
      </w:pPr>
    </w:p>
    <w:p w14:paraId="28100CD4" w14:textId="77777777" w:rsidR="000B4479" w:rsidRDefault="006721C1">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w:t>
      </w:r>
      <w:r w:rsidR="00903C48">
        <w:rPr>
          <w:rFonts w:ascii="Times New Roman" w:eastAsia="Times New Roman" w:hAnsi="Times New Roman" w:cs="Times New Roman"/>
          <w:color w:val="000000"/>
          <w:sz w:val="28"/>
          <w:szCs w:val="28"/>
        </w:rPr>
        <w:t>.3.1.5. Send status to Database</w:t>
      </w:r>
    </w:p>
    <w:p w14:paraId="0AC8ED85"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Firebase</w:t>
      </w:r>
    </w:p>
    <w:p w14:paraId="594CCC40"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7"/>
        <w:tblW w:w="0" w:type="auto"/>
        <w:tblLayout w:type="fixed"/>
        <w:tblLook w:val="0600" w:firstRow="0" w:lastRow="0" w:firstColumn="0" w:lastColumn="0" w:noHBand="1" w:noVBand="1"/>
      </w:tblPr>
      <w:tblGrid>
        <w:gridCol w:w="9360"/>
      </w:tblGrid>
      <w:tr w:rsidR="000B4479" w14:paraId="4B8675C9" w14:textId="77777777">
        <w:tc>
          <w:tcPr>
            <w:tcW w:w="9360" w:type="dxa"/>
            <w:shd w:val="clear" w:color="auto" w:fill="F8F8F8"/>
            <w:tcMar>
              <w:top w:w="100" w:type="dxa"/>
              <w:left w:w="100" w:type="dxa"/>
              <w:bottom w:w="100" w:type="dxa"/>
              <w:right w:w="100" w:type="dxa"/>
            </w:tcMar>
          </w:tcPr>
          <w:p w14:paraId="72449148"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 xml:space="preserve">firebase = </w:t>
            </w:r>
            <w:proofErr w:type="gramStart"/>
            <w:r>
              <w:rPr>
                <w:rFonts w:ascii="Times New Roman" w:eastAsia="Times New Roman" w:hAnsi="Times New Roman" w:cs="Times New Roman"/>
                <w:color w:val="333333"/>
                <w:shd w:val="clear" w:color="auto" w:fill="F8F8F8"/>
              </w:rPr>
              <w:t>firebase.FirebaseApplication</w:t>
            </w:r>
            <w:proofErr w:type="gram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firebase.put</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username.get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p>
        </w:tc>
      </w:tr>
    </w:tbl>
    <w:p w14:paraId="006178F7" w14:textId="77777777" w:rsidR="000B4479" w:rsidRDefault="000B4479">
      <w:pPr>
        <w:rPr>
          <w:rFonts w:ascii="Times New Roman" w:eastAsia="Times New Roman" w:hAnsi="Times New Roman" w:cs="Times New Roman"/>
        </w:rPr>
      </w:pPr>
    </w:p>
    <w:p w14:paraId="366A4026" w14:textId="77777777" w:rsidR="000B4479" w:rsidRDefault="000B4479">
      <w:pPr>
        <w:rPr>
          <w:rFonts w:ascii="Times New Roman" w:eastAsia="Times New Roman" w:hAnsi="Times New Roman" w:cs="Times New Roman"/>
        </w:rPr>
      </w:pPr>
    </w:p>
    <w:p w14:paraId="252BAFE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69" w:name="_zc9z4ffrri30" w:colFirst="0" w:colLast="0"/>
      <w:bookmarkEnd w:id="69"/>
      <w:r>
        <w:rPr>
          <w:rFonts w:ascii="Times New Roman" w:eastAsia="Times New Roman" w:hAnsi="Times New Roman" w:cs="Times New Roman"/>
          <w:color w:val="000000"/>
          <w:sz w:val="28"/>
          <w:szCs w:val="28"/>
        </w:rPr>
        <w:t>2.3.1.6. Call through Speaker</w:t>
      </w:r>
    </w:p>
    <w:p w14:paraId="1808C8DA"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 xml:space="preserve">Library: </w:t>
      </w:r>
    </w:p>
    <w:p w14:paraId="240E1E0D"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8"/>
        <w:tblW w:w="0" w:type="auto"/>
        <w:tblLayout w:type="fixed"/>
        <w:tblLook w:val="0600" w:firstRow="0" w:lastRow="0" w:firstColumn="0" w:lastColumn="0" w:noHBand="1" w:noVBand="1"/>
      </w:tblPr>
      <w:tblGrid>
        <w:gridCol w:w="9360"/>
      </w:tblGrid>
      <w:tr w:rsidR="000B4479" w14:paraId="3BE9D3CF" w14:textId="77777777">
        <w:tc>
          <w:tcPr>
            <w:tcW w:w="9360" w:type="dxa"/>
            <w:shd w:val="clear" w:color="auto" w:fill="F8F8F8"/>
            <w:tcMar>
              <w:top w:w="100" w:type="dxa"/>
              <w:left w:w="100" w:type="dxa"/>
              <w:bottom w:w="100" w:type="dxa"/>
              <w:right w:w="100" w:type="dxa"/>
            </w:tcMar>
          </w:tcPr>
          <w:p w14:paraId="4CA39DCE"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#Audio Setup</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myText</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en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br/>
              <w:t xml:space="preserve">output = </w:t>
            </w:r>
            <w:proofErr w:type="spellStart"/>
            <w:proofErr w:type="gramStart"/>
            <w:r>
              <w:rPr>
                <w:rFonts w:ascii="Times New Roman" w:eastAsia="Times New Roman" w:hAnsi="Times New Roman" w:cs="Times New Roman"/>
                <w:color w:val="333333"/>
                <w:shd w:val="clear" w:color="auto" w:fill="F8F8F8"/>
              </w:rPr>
              <w:t>gTTS</w:t>
            </w:r>
            <w:proofErr w:type="spellEnd"/>
            <w:r>
              <w:rPr>
                <w:rFonts w:ascii="Times New Roman" w:eastAsia="Times New Roman" w:hAnsi="Times New Roman" w:cs="Times New Roman"/>
                <w:color w:val="333333"/>
                <w:shd w:val="clear" w:color="auto" w:fill="F8F8F8"/>
              </w:rPr>
              <w:t>(</w:t>
            </w:r>
            <w:proofErr w:type="gramEnd"/>
            <w:r>
              <w:rPr>
                <w:rFonts w:ascii="Times New Roman" w:eastAsia="Times New Roman" w:hAnsi="Times New Roman" w:cs="Times New Roman"/>
                <w:color w:val="333333"/>
                <w:shd w:val="clear" w:color="auto" w:fill="F8F8F8"/>
              </w:rPr>
              <w:t>text=</w:t>
            </w:r>
            <w:proofErr w:type="spellStart"/>
            <w:r>
              <w:rPr>
                <w:rFonts w:ascii="Times New Roman" w:eastAsia="Times New Roman" w:hAnsi="Times New Roman" w:cs="Times New Roman"/>
                <w:color w:val="333333"/>
                <w:shd w:val="clear" w:color="auto" w:fill="F8F8F8"/>
              </w:rPr>
              <w:t>myText</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lang</w:t>
            </w:r>
            <w:proofErr w:type="spellEnd"/>
            <w:r>
              <w:rPr>
                <w:rFonts w:ascii="Times New Roman" w:eastAsia="Times New Roman" w:hAnsi="Times New Roman" w:cs="Times New Roman"/>
                <w:color w:val="333333"/>
                <w:shd w:val="clear" w:color="auto" w:fill="F8F8F8"/>
              </w:rPr>
              <w:t>=language,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output.save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p>
        </w:tc>
      </w:tr>
    </w:tbl>
    <w:p w14:paraId="146F7C3A" w14:textId="77777777" w:rsidR="000B4479" w:rsidRDefault="000B4479">
      <w:pPr>
        <w:rPr>
          <w:rFonts w:ascii="Times New Roman" w:eastAsia="Times New Roman" w:hAnsi="Times New Roman" w:cs="Times New Roman"/>
        </w:rPr>
      </w:pPr>
    </w:p>
    <w:p w14:paraId="13FD7040" w14:textId="77777777" w:rsidR="000B4479" w:rsidRDefault="00903C48">
      <w:pPr>
        <w:pStyle w:val="Heading4"/>
        <w:rPr>
          <w:rFonts w:ascii="Times New Roman" w:eastAsia="Times New Roman" w:hAnsi="Times New Roman" w:cs="Times New Roman"/>
          <w:color w:val="000000"/>
          <w:sz w:val="28"/>
          <w:szCs w:val="28"/>
        </w:rPr>
      </w:pPr>
      <w:bookmarkStart w:id="70" w:name="_ds9e702shgiq" w:colFirst="0" w:colLast="0"/>
      <w:bookmarkEnd w:id="70"/>
      <w:r>
        <w:rPr>
          <w:rFonts w:ascii="Times New Roman" w:eastAsia="Times New Roman" w:hAnsi="Times New Roman" w:cs="Times New Roman"/>
          <w:color w:val="000000"/>
          <w:sz w:val="28"/>
          <w:szCs w:val="28"/>
        </w:rPr>
        <w:t>3.3.1.7. Full Hardware Code</w:t>
      </w:r>
    </w:p>
    <w:p w14:paraId="7CC7FD0C" w14:textId="77777777" w:rsidR="00903C48" w:rsidRPr="00903C48" w:rsidRDefault="00903C48" w:rsidP="00903C48"/>
    <w:p w14:paraId="1F439F3C"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 for Train:</w:t>
      </w:r>
    </w:p>
    <w:p w14:paraId="00408D9A"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Library: OpenCV</w:t>
      </w:r>
    </w:p>
    <w:p w14:paraId="47850764"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bl>
      <w:tblPr>
        <w:tblStyle w:val="a9"/>
        <w:tblW w:w="0" w:type="auto"/>
        <w:tblLayout w:type="fixed"/>
        <w:tblLook w:val="0600" w:firstRow="0" w:lastRow="0" w:firstColumn="0" w:lastColumn="0" w:noHBand="1" w:noVBand="1"/>
      </w:tblPr>
      <w:tblGrid>
        <w:gridCol w:w="9360"/>
      </w:tblGrid>
      <w:tr w:rsidR="000B4479" w14:paraId="2ABA23E4" w14:textId="77777777">
        <w:tc>
          <w:tcPr>
            <w:tcW w:w="9360" w:type="dxa"/>
            <w:shd w:val="clear" w:color="auto" w:fill="F8F8F8"/>
            <w:tcMar>
              <w:top w:w="100" w:type="dxa"/>
              <w:left w:w="100" w:type="dxa"/>
              <w:bottom w:w="100" w:type="dxa"/>
              <w:right w:w="100" w:type="dxa"/>
            </w:tcMar>
          </w:tcPr>
          <w:p w14:paraId="557954E1"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numpy</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os</w:t>
            </w:r>
            <w:proofErr w:type="spellEnd"/>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#it is like creating folder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os.path.exists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os.makedirs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Train directory loaded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directory = </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#it is like my webcam is activated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frame = </w:t>
            </w:r>
            <w:proofErr w:type="spellStart"/>
            <w:r>
              <w:rPr>
                <w:rFonts w:ascii="Times New Roman" w:eastAsia="Times New Roman" w:hAnsi="Times New Roman" w:cs="Times New Roman"/>
                <w:color w:val="333333"/>
                <w:shd w:val="clear" w:color="auto" w:fill="F8F8F8"/>
              </w:rPr>
              <w:t>cap.read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Getting count of existing images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count = {</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len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os.listdir</w:t>
            </w:r>
            <w:proofErr w:type="spellEnd"/>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len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os.listdir</w:t>
            </w:r>
            <w:proofErr w:type="spellEnd"/>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len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os.listdir</w:t>
            </w:r>
            <w:proofErr w:type="spellEnd"/>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len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os.listdir</w:t>
            </w:r>
            <w:proofErr w:type="spellEnd"/>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Printing the count in each set to the screen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"MODE : TRAIN"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"IMAGE COUNT"</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"Background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 xml:space="preserve">"Emergency </w:t>
            </w:r>
            <w:proofErr w:type="spellStart"/>
            <w:r>
              <w:rPr>
                <w:rFonts w:ascii="Times New Roman" w:eastAsia="Times New Roman" w:hAnsi="Times New Roman" w:cs="Times New Roman"/>
                <w:color w:val="DD1144"/>
                <w:shd w:val="clear" w:color="auto" w:fill="F8F8F8"/>
              </w:rPr>
              <w:t>Diasable</w:t>
            </w:r>
            <w:proofErr w:type="spellEnd"/>
            <w:r>
              <w:rPr>
                <w:rFonts w:ascii="Times New Roman" w:eastAsia="Times New Roman" w:hAnsi="Times New Roman" w:cs="Times New Roman"/>
                <w:color w:val="DD1144"/>
                <w:shd w:val="clear" w:color="auto" w:fill="F8F8F8"/>
              </w:rPr>
              <w:t xml:space="preserve">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140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"Emergency OLD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160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"Help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180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x2 = </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frame[y1:y2, x1:x2]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cv2.resize(</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#SIZE OF ROI THE LITTLE GRAYSCALE WINDOW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cv2.cvtColor(</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cv2.threshold(</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"ROI"</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ord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color w:val="333333"/>
                <w:shd w:val="clear" w:color="auto" w:fill="F8F8F8"/>
              </w:rPr>
              <w:tab/>
              <w:t>cv2.imwrite(</w:t>
            </w:r>
            <w:proofErr w:type="spellStart"/>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'B</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ord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w:t>
            </w:r>
            <w:proofErr w:type="spellStart"/>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'ED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ord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w:t>
            </w:r>
            <w:proofErr w:type="spellStart"/>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'EO</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ord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w:t>
            </w:r>
            <w:proofErr w:type="spellStart"/>
            <w:r>
              <w:rPr>
                <w:rFonts w:ascii="Times New Roman" w:eastAsia="Times New Roman" w:hAnsi="Times New Roman" w:cs="Times New Roman"/>
                <w:color w:val="333333"/>
                <w:shd w:val="clear" w:color="auto" w:fill="F8F8F8"/>
              </w:rPr>
              <w:t>directory+</w:t>
            </w:r>
            <w:r>
              <w:rPr>
                <w:rFonts w:ascii="Times New Roman" w:eastAsia="Times New Roman" w:hAnsi="Times New Roman" w:cs="Times New Roman"/>
                <w:color w:val="DD1144"/>
                <w:shd w:val="clear" w:color="auto" w:fill="F8F8F8"/>
              </w:rPr>
              <w:t>'H</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cap.release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cv2.destroyAllWindows()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
        </w:tc>
      </w:tr>
    </w:tbl>
    <w:p w14:paraId="41FFA7BD" w14:textId="77777777" w:rsidR="000B4479" w:rsidRDefault="000B4479">
      <w:pPr>
        <w:rPr>
          <w:rFonts w:ascii="Times New Roman" w:eastAsia="Times New Roman" w:hAnsi="Times New Roman" w:cs="Times New Roman"/>
        </w:rPr>
      </w:pPr>
    </w:p>
    <w:p w14:paraId="07D2C333"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Data Train:</w:t>
      </w:r>
    </w:p>
    <w:p w14:paraId="3B971E38"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 xml:space="preserve">Library: </w:t>
      </w:r>
      <w:proofErr w:type="spellStart"/>
      <w:r>
        <w:rPr>
          <w:rFonts w:ascii="Times New Roman" w:eastAsia="Times New Roman" w:hAnsi="Times New Roman" w:cs="Times New Roman"/>
        </w:rPr>
        <w:t>Keras</w:t>
      </w:r>
      <w:proofErr w:type="spellEnd"/>
    </w:p>
    <w:p w14:paraId="2F6F2801"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a"/>
        <w:tblW w:w="0" w:type="auto"/>
        <w:tblLayout w:type="fixed"/>
        <w:tblLook w:val="0600" w:firstRow="0" w:lastRow="0" w:firstColumn="0" w:lastColumn="0" w:noHBand="1" w:noVBand="1"/>
      </w:tblPr>
      <w:tblGrid>
        <w:gridCol w:w="9360"/>
      </w:tblGrid>
      <w:tr w:rsidR="000B4479" w14:paraId="03E6C134" w14:textId="77777777">
        <w:tc>
          <w:tcPr>
            <w:tcW w:w="9360" w:type="dxa"/>
            <w:shd w:val="clear" w:color="auto" w:fill="F8F8F8"/>
            <w:tcMar>
              <w:top w:w="100" w:type="dxa"/>
              <w:left w:w="100" w:type="dxa"/>
              <w:bottom w:w="100" w:type="dxa"/>
              <w:right w:w="100" w:type="dxa"/>
            </w:tcMar>
          </w:tcPr>
          <w:p w14:paraId="565E8A26" w14:textId="77777777" w:rsidR="000B4479" w:rsidRDefault="006721C1">
            <w:pPr>
              <w:widowControl w:val="0"/>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 xml:space="preserve"># Importing the </w:t>
            </w:r>
            <w:proofErr w:type="spellStart"/>
            <w:r>
              <w:rPr>
                <w:rFonts w:ascii="Times New Roman" w:eastAsia="Times New Roman" w:hAnsi="Times New Roman" w:cs="Times New Roman"/>
                <w:i/>
                <w:color w:val="999988"/>
                <w:shd w:val="clear" w:color="auto" w:fill="F8F8F8"/>
              </w:rPr>
              <w:t>Keras</w:t>
            </w:r>
            <w:proofErr w:type="spellEnd"/>
            <w:r>
              <w:rPr>
                <w:rFonts w:ascii="Times New Roman" w:eastAsia="Times New Roman" w:hAnsi="Times New Roman" w:cs="Times New Roman"/>
                <w:i/>
                <w:color w:val="999988"/>
                <w:shd w:val="clear" w:color="auto" w:fill="F8F8F8"/>
              </w:rPr>
              <w:t xml:space="preserve"> libraries and packages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keras.models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keras.layers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Convolution2D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keras.layers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MaxPooling2D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keras.layers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keras.layers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Dense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Step 1 - Building the CNN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Initializing the CNN</w:t>
            </w:r>
            <w:r>
              <w:rPr>
                <w:rFonts w:ascii="Times New Roman" w:eastAsia="Times New Roman" w:hAnsi="Times New Roman" w:cs="Times New Roman"/>
                <w:color w:val="333333"/>
                <w:shd w:val="clear" w:color="auto" w:fill="F8F8F8"/>
              </w:rPr>
              <w:br/>
              <w:t>classifier =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First convolution layer and pooling</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input_shape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relu</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(MaxPooling2D(</w:t>
            </w:r>
            <w:proofErr w:type="spellStart"/>
            <w:r>
              <w:rPr>
                <w:rFonts w:ascii="Times New Roman" w:eastAsia="Times New Roman" w:hAnsi="Times New Roman" w:cs="Times New Roman"/>
                <w:color w:val="333333"/>
                <w:shd w:val="clear" w:color="auto" w:fill="F8F8F8"/>
              </w:rPr>
              <w:t>pool_size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Second convolution layer and pooling</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relu</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xml:space="preserve"># </w:t>
            </w:r>
            <w:proofErr w:type="spellStart"/>
            <w:r>
              <w:rPr>
                <w:rFonts w:ascii="Times New Roman" w:eastAsia="Times New Roman" w:hAnsi="Times New Roman" w:cs="Times New Roman"/>
                <w:i/>
                <w:color w:val="999988"/>
                <w:shd w:val="clear" w:color="auto" w:fill="F8F8F8"/>
              </w:rPr>
              <w:t>input_shape</w:t>
            </w:r>
            <w:proofErr w:type="spellEnd"/>
            <w:r>
              <w:rPr>
                <w:rFonts w:ascii="Times New Roman" w:eastAsia="Times New Roman" w:hAnsi="Times New Roman" w:cs="Times New Roman"/>
                <w:i/>
                <w:color w:val="999988"/>
                <w:shd w:val="clear" w:color="auto" w:fill="F8F8F8"/>
              </w:rPr>
              <w:t xml:space="preserve"> is going to be the pooled feature maps from the previous convolution layer</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(MaxPooling2D(</w:t>
            </w:r>
            <w:proofErr w:type="spellStart"/>
            <w:r>
              <w:rPr>
                <w:rFonts w:ascii="Times New Roman" w:eastAsia="Times New Roman" w:hAnsi="Times New Roman" w:cs="Times New Roman"/>
                <w:color w:val="333333"/>
                <w:shd w:val="clear" w:color="auto" w:fill="F8F8F8"/>
              </w:rPr>
              <w:t>pool_size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Flattening the layers</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Adding a fully connected layer</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(Dense(units=</w:t>
            </w:r>
            <w:r>
              <w:rPr>
                <w:rFonts w:ascii="Times New Roman" w:eastAsia="Times New Roman" w:hAnsi="Times New Roman" w:cs="Times New Roman"/>
                <w:color w:val="008080"/>
                <w:shd w:val="clear" w:color="auto" w:fill="F8F8F8"/>
              </w:rPr>
              <w:t>128</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relu</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classifier.add</w:t>
            </w:r>
            <w:proofErr w:type="spellEnd"/>
            <w:r>
              <w:rPr>
                <w:rFonts w:ascii="Times New Roman" w:eastAsia="Times New Roman" w:hAnsi="Times New Roman" w:cs="Times New Roman"/>
                <w:color w:val="333333"/>
                <w:shd w:val="clear" w:color="auto" w:fill="F8F8F8"/>
              </w:rPr>
              <w:t>(Dense(units=</w:t>
            </w:r>
            <w:r>
              <w:rPr>
                <w:rFonts w:ascii="Times New Roman" w:eastAsia="Times New Roman" w:hAnsi="Times New Roman" w:cs="Times New Roman"/>
                <w:color w:val="008080"/>
                <w:shd w:val="clear" w:color="auto" w:fill="F8F8F8"/>
              </w:rPr>
              <w:t>4</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softmax</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xml:space="preserve"># </w:t>
            </w:r>
            <w:proofErr w:type="spellStart"/>
            <w:r>
              <w:rPr>
                <w:rFonts w:ascii="Times New Roman" w:eastAsia="Times New Roman" w:hAnsi="Times New Roman" w:cs="Times New Roman"/>
                <w:i/>
                <w:color w:val="999988"/>
                <w:shd w:val="clear" w:color="auto" w:fill="F8F8F8"/>
              </w:rPr>
              <w:t>softmax</w:t>
            </w:r>
            <w:proofErr w:type="spellEnd"/>
            <w:r>
              <w:rPr>
                <w:rFonts w:ascii="Times New Roman" w:eastAsia="Times New Roman" w:hAnsi="Times New Roman" w:cs="Times New Roman"/>
                <w:i/>
                <w:color w:val="999988"/>
                <w:shd w:val="clear" w:color="auto" w:fill="F8F8F8"/>
              </w:rPr>
              <w:t xml:space="preserve">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Compiling the CNN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classifier.compile</w:t>
            </w:r>
            <w:proofErr w:type="spellEnd"/>
            <w:r>
              <w:rPr>
                <w:rFonts w:ascii="Times New Roman" w:eastAsia="Times New Roman" w:hAnsi="Times New Roman" w:cs="Times New Roman"/>
                <w:color w:val="333333"/>
                <w:shd w:val="clear" w:color="auto" w:fill="F8F8F8"/>
              </w:rPr>
              <w:t>(optimizer=</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adam</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loss=</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categorical_crossentropy</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metrics=[</w:t>
            </w:r>
            <w:r>
              <w:rPr>
                <w:rFonts w:ascii="Times New Roman" w:eastAsia="Times New Roman" w:hAnsi="Times New Roman" w:cs="Times New Roman"/>
                <w:color w:val="DD1144"/>
                <w:shd w:val="clear" w:color="auto" w:fill="F8F8F8"/>
              </w:rPr>
              <w:t>'accuracy'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xml:space="preserve"># </w:t>
            </w:r>
            <w:proofErr w:type="spellStart"/>
            <w:r>
              <w:rPr>
                <w:rFonts w:ascii="Times New Roman" w:eastAsia="Times New Roman" w:hAnsi="Times New Roman" w:cs="Times New Roman"/>
                <w:i/>
                <w:color w:val="999988"/>
                <w:shd w:val="clear" w:color="auto" w:fill="F8F8F8"/>
              </w:rPr>
              <w:lastRenderedPageBreak/>
              <w:t>categorical_crossentropy</w:t>
            </w:r>
            <w:proofErr w:type="spellEnd"/>
            <w:r>
              <w:rPr>
                <w:rFonts w:ascii="Times New Roman" w:eastAsia="Times New Roman" w:hAnsi="Times New Roman" w:cs="Times New Roman"/>
                <w:i/>
                <w:color w:val="999988"/>
                <w:shd w:val="clear" w:color="auto" w:fill="F8F8F8"/>
              </w:rPr>
              <w:t xml:space="preserve">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Step 2 - Preparing the train/test data and training the model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keras.preprocessing.image</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ImageDataGenerator</w:t>
            </w:r>
            <w:proofErr w:type="spellEnd"/>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train_datagen</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ImageDataGenerator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shear_range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zoom_range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horizontal_flip</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test_datagen</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ImageDataGenerator</w:t>
            </w:r>
            <w:proofErr w:type="spellEnd"/>
            <w:r>
              <w:rPr>
                <w:rFonts w:ascii="Times New Roman" w:eastAsia="Times New Roman" w:hAnsi="Times New Roman" w:cs="Times New Roman"/>
                <w:color w:val="333333"/>
                <w:shd w:val="clear" w:color="auto" w:fill="F8F8F8"/>
              </w:rPr>
              <w:t>(rescale=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training_set</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train_datagen.flow_from_directory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target_size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batch_size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color_mode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class_mode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test_set</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test_datagen.flow_from_directory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'data/test'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target_size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batch_size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color_mode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class_mode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classifier.fit_generator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training_set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steps_per_epoch</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No of images in training 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epochs=</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validation_data</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test_set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validation_steps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40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 No of images in the test set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Saving the model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classifier.to_json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with</w:t>
            </w:r>
            <w:r>
              <w:rPr>
                <w:rFonts w:ascii="Times New Roman" w:eastAsia="Times New Roman" w:hAnsi="Times New Roman" w:cs="Times New Roman"/>
                <w:color w:val="333333"/>
                <w:shd w:val="clear" w:color="auto" w:fill="F8F8F8"/>
              </w:rPr>
              <w:t xml:space="preserve"> open(</w:t>
            </w:r>
            <w:r>
              <w:rPr>
                <w:rFonts w:ascii="Times New Roman" w:eastAsia="Times New Roman" w:hAnsi="Times New Roman" w:cs="Times New Roman"/>
                <w:color w:val="DD1144"/>
                <w:shd w:val="clear" w:color="auto" w:fill="F8F8F8"/>
              </w:rPr>
              <w:t>"model-</w:t>
            </w:r>
            <w:proofErr w:type="spellStart"/>
            <w:r>
              <w:rPr>
                <w:rFonts w:ascii="Times New Roman" w:eastAsia="Times New Roman" w:hAnsi="Times New Roman" w:cs="Times New Roman"/>
                <w:color w:val="DD1144"/>
                <w:shd w:val="clear" w:color="auto" w:fill="F8F8F8"/>
              </w:rPr>
              <w:t>bw.json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json_file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json_file.write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classifier.save_weights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p>
        </w:tc>
      </w:tr>
    </w:tbl>
    <w:p w14:paraId="468EA2DC" w14:textId="235D6F52" w:rsidR="000B4479" w:rsidRDefault="000B4479">
      <w:pPr>
        <w:rPr>
          <w:rFonts w:ascii="Times New Roman" w:eastAsia="Times New Roman" w:hAnsi="Times New Roman" w:cs="Times New Roman"/>
        </w:rPr>
      </w:pPr>
    </w:p>
    <w:p w14:paraId="52845E47" w14:textId="3B219A31" w:rsidR="008E0D46" w:rsidRDefault="008E0D46">
      <w:pPr>
        <w:rPr>
          <w:rFonts w:ascii="Times New Roman" w:eastAsia="Times New Roman" w:hAnsi="Times New Roman" w:cs="Times New Roman"/>
        </w:rPr>
      </w:pPr>
    </w:p>
    <w:p w14:paraId="13251FD2" w14:textId="124282D9" w:rsidR="008E0D46" w:rsidRDefault="008E0D46">
      <w:pPr>
        <w:rPr>
          <w:rFonts w:ascii="Times New Roman" w:eastAsia="Times New Roman" w:hAnsi="Times New Roman" w:cs="Times New Roman"/>
        </w:rPr>
      </w:pPr>
    </w:p>
    <w:p w14:paraId="1CA28438" w14:textId="77777777" w:rsidR="008E0D46" w:rsidRDefault="008E0D46">
      <w:pPr>
        <w:rPr>
          <w:rFonts w:ascii="Times New Roman" w:eastAsia="Times New Roman" w:hAnsi="Times New Roman" w:cs="Times New Roman"/>
        </w:rPr>
      </w:pPr>
    </w:p>
    <w:p w14:paraId="690AA9E3" w14:textId="77777777" w:rsidR="00A35DDD" w:rsidRDefault="00A35DDD">
      <w:pPr>
        <w:rPr>
          <w:rFonts w:ascii="Times New Roman" w:eastAsia="Times New Roman" w:hAnsi="Times New Roman" w:cs="Times New Roman"/>
          <w:sz w:val="24"/>
        </w:rPr>
      </w:pPr>
    </w:p>
    <w:p w14:paraId="59244CBE" w14:textId="77777777" w:rsidR="000B4479" w:rsidRDefault="006721C1">
      <w:pPr>
        <w:rPr>
          <w:rFonts w:ascii="Times New Roman" w:eastAsia="Times New Roman" w:hAnsi="Times New Roman" w:cs="Times New Roman"/>
          <w:sz w:val="24"/>
        </w:rPr>
      </w:pPr>
      <w:r w:rsidRPr="00903C48">
        <w:rPr>
          <w:rFonts w:ascii="Times New Roman" w:eastAsia="Times New Roman" w:hAnsi="Times New Roman" w:cs="Times New Roman"/>
          <w:sz w:val="24"/>
        </w:rPr>
        <w:lastRenderedPageBreak/>
        <w:t>Hardware:</w:t>
      </w:r>
    </w:p>
    <w:p w14:paraId="60A108B6" w14:textId="77777777" w:rsidR="00903C48" w:rsidRPr="00903C48" w:rsidRDefault="00903C48">
      <w:pPr>
        <w:rPr>
          <w:rFonts w:ascii="Times New Roman" w:eastAsia="Times New Roman" w:hAnsi="Times New Roman" w:cs="Times New Roman"/>
          <w:sz w:val="24"/>
        </w:rPr>
      </w:pPr>
    </w:p>
    <w:tbl>
      <w:tblPr>
        <w:tblStyle w:val="ab"/>
        <w:tblW w:w="0" w:type="auto"/>
        <w:tblLayout w:type="fixed"/>
        <w:tblLook w:val="0600" w:firstRow="0" w:lastRow="0" w:firstColumn="0" w:lastColumn="0" w:noHBand="1" w:noVBand="1"/>
      </w:tblPr>
      <w:tblGrid>
        <w:gridCol w:w="9360"/>
      </w:tblGrid>
      <w:tr w:rsidR="000B4479" w14:paraId="2950F5AD" w14:textId="77777777">
        <w:tc>
          <w:tcPr>
            <w:tcW w:w="9360" w:type="dxa"/>
            <w:shd w:val="clear" w:color="auto" w:fill="F8F8F8"/>
            <w:tcMar>
              <w:top w:w="100" w:type="dxa"/>
              <w:left w:w="100" w:type="dxa"/>
              <w:bottom w:w="100" w:type="dxa"/>
              <w:right w:w="100" w:type="dxa"/>
            </w:tcMar>
          </w:tcPr>
          <w:p w14:paraId="1CD81958"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numpy</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keras.models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model_from_json</w:t>
            </w:r>
            <w:proofErr w:type="spellEnd"/>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firebase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firebase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tkinter</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functools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partial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gtts</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gTTS</w:t>
            </w:r>
            <w:proofErr w:type="spellEnd"/>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operator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sys, </w:t>
            </w:r>
            <w:proofErr w:type="spellStart"/>
            <w:r>
              <w:rPr>
                <w:rFonts w:ascii="Times New Roman" w:eastAsia="Times New Roman" w:hAnsi="Times New Roman" w:cs="Times New Roman"/>
                <w:color w:val="333333"/>
                <w:shd w:val="clear" w:color="auto" w:fill="F8F8F8"/>
              </w:rPr>
              <w:t>os</w:t>
            </w:r>
            <w:proofErr w:type="spellEnd"/>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deletems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tkWindow.destroy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xml:space="preserve"> = Tk()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tkWindow.geometry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tkWindow.title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usernameLabel</w:t>
            </w:r>
            <w:proofErr w:type="spellEnd"/>
            <w:r>
              <w:rPr>
                <w:rFonts w:ascii="Times New Roman" w:eastAsia="Times New Roman" w:hAnsi="Times New Roman" w:cs="Times New Roman"/>
                <w:color w:val="333333"/>
                <w:shd w:val="clear" w:color="auto" w:fill="F8F8F8"/>
              </w:rPr>
              <w:t xml:space="preserve"> = Label(</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username = </w:t>
            </w:r>
            <w:proofErr w:type="spellStart"/>
            <w:r>
              <w:rPr>
                <w:rFonts w:ascii="Times New Roman" w:eastAsia="Times New Roman" w:hAnsi="Times New Roman" w:cs="Times New Roman"/>
                <w:color w:val="333333"/>
                <w:shd w:val="clear" w:color="auto" w:fill="F8F8F8"/>
              </w:rPr>
              <w:t>StringVar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usernameEntry</w:t>
            </w:r>
            <w:proofErr w:type="spellEnd"/>
            <w:r>
              <w:rPr>
                <w:rFonts w:ascii="Times New Roman" w:eastAsia="Times New Roman" w:hAnsi="Times New Roman" w:cs="Times New Roman"/>
                <w:color w:val="333333"/>
                <w:shd w:val="clear" w:color="auto" w:fill="F8F8F8"/>
              </w:rPr>
              <w:t xml:space="preserve"> = Entry(</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textvariable</w:t>
            </w:r>
            <w:proofErr w:type="spellEnd"/>
            <w:r>
              <w:rPr>
                <w:rFonts w:ascii="Times New Roman" w:eastAsia="Times New Roman" w:hAnsi="Times New Roman" w:cs="Times New Roman"/>
                <w:color w:val="333333"/>
                <w:shd w:val="clear" w:color="auto" w:fill="F8F8F8"/>
              </w:rPr>
              <w:t>=username).grid(row=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loginButton</w:t>
            </w:r>
            <w:proofErr w:type="spellEnd"/>
            <w:r>
              <w:rPr>
                <w:rFonts w:ascii="Times New Roman" w:eastAsia="Times New Roman" w:hAnsi="Times New Roman" w:cs="Times New Roman"/>
                <w:color w:val="333333"/>
                <w:shd w:val="clear" w:color="auto" w:fill="F8F8F8"/>
              </w:rPr>
              <w:t xml:space="preserve"> = Button(</w:t>
            </w:r>
            <w:proofErr w:type="spellStart"/>
            <w:r>
              <w:rPr>
                <w:rFonts w:ascii="Times New Roman" w:eastAsia="Times New Roman" w:hAnsi="Times New Roman" w:cs="Times New Roman"/>
                <w:color w:val="333333"/>
                <w:shd w:val="clear" w:color="auto" w:fill="F8F8F8"/>
              </w:rPr>
              <w:t>tkWindow</w:t>
            </w:r>
            <w:proofErr w:type="spellEnd"/>
            <w:r>
              <w:rPr>
                <w:rFonts w:ascii="Times New Roman" w:eastAsia="Times New Roman" w:hAnsi="Times New Roman" w:cs="Times New Roman"/>
                <w:color w:val="333333"/>
                <w:shd w:val="clear" w:color="auto" w:fill="F8F8F8"/>
              </w:rPr>
              <w:t>,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w:t>
            </w:r>
            <w:proofErr w:type="spellStart"/>
            <w:r>
              <w:rPr>
                <w:rFonts w:ascii="Times New Roman" w:eastAsia="Times New Roman" w:hAnsi="Times New Roman" w:cs="Times New Roman"/>
                <w:color w:val="333333"/>
                <w:shd w:val="clear" w:color="auto" w:fill="F8F8F8"/>
              </w:rPr>
              <w:t>deletems</w:t>
            </w:r>
            <w:proofErr w:type="spellEnd"/>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tkWindow.mainloop</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firebase = firebase.FirebaseApplication(</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json_file</w:t>
            </w:r>
            <w:proofErr w:type="spellEnd"/>
            <w:r>
              <w:rPr>
                <w:rFonts w:ascii="Times New Roman" w:eastAsia="Times New Roman" w:hAnsi="Times New Roman" w:cs="Times New Roman"/>
                <w:color w:val="333333"/>
                <w:shd w:val="clear" w:color="auto" w:fill="F8F8F8"/>
              </w:rPr>
              <w:t xml:space="preserve"> = open(</w:t>
            </w:r>
            <w:r>
              <w:rPr>
                <w:rFonts w:ascii="Times New Roman" w:eastAsia="Times New Roman" w:hAnsi="Times New Roman" w:cs="Times New Roman"/>
                <w:color w:val="DD1144"/>
                <w:shd w:val="clear" w:color="auto" w:fill="F8F8F8"/>
              </w:rPr>
              <w:t>"model-</w:t>
            </w:r>
            <w:proofErr w:type="spellStart"/>
            <w:r>
              <w:rPr>
                <w:rFonts w:ascii="Times New Roman" w:eastAsia="Times New Roman" w:hAnsi="Times New Roman" w:cs="Times New Roman"/>
                <w:color w:val="DD1144"/>
                <w:shd w:val="clear" w:color="auto" w:fill="F8F8F8"/>
              </w:rPr>
              <w:t>bw.json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json_file.read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json_file.close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loaded_model</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model_from_json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model_json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 weights into new model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loaded_model.load_weights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#print("Loaded model from disk")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Setup</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myText</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en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br/>
              <w:t xml:space="preserve">output = </w:t>
            </w:r>
            <w:proofErr w:type="spellStart"/>
            <w:r>
              <w:rPr>
                <w:rFonts w:ascii="Times New Roman" w:eastAsia="Times New Roman" w:hAnsi="Times New Roman" w:cs="Times New Roman"/>
                <w:color w:val="333333"/>
                <w:shd w:val="clear" w:color="auto" w:fill="F8F8F8"/>
              </w:rPr>
              <w:t>gTTS</w:t>
            </w:r>
            <w:proofErr w:type="spellEnd"/>
            <w:r>
              <w:rPr>
                <w:rFonts w:ascii="Times New Roman" w:eastAsia="Times New Roman" w:hAnsi="Times New Roman" w:cs="Times New Roman"/>
                <w:color w:val="333333"/>
                <w:shd w:val="clear" w:color="auto" w:fill="F8F8F8"/>
              </w:rPr>
              <w:t>(text=</w:t>
            </w:r>
            <w:proofErr w:type="spellStart"/>
            <w:r>
              <w:rPr>
                <w:rFonts w:ascii="Times New Roman" w:eastAsia="Times New Roman" w:hAnsi="Times New Roman" w:cs="Times New Roman"/>
                <w:color w:val="333333"/>
                <w:shd w:val="clear" w:color="auto" w:fill="F8F8F8"/>
              </w:rPr>
              <w:t>myText</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lang</w:t>
            </w:r>
            <w:proofErr w:type="spellEnd"/>
            <w:r>
              <w:rPr>
                <w:rFonts w:ascii="Times New Roman" w:eastAsia="Times New Roman" w:hAnsi="Times New Roman" w:cs="Times New Roman"/>
                <w:color w:val="333333"/>
                <w:shd w:val="clear" w:color="auto" w:fill="F8F8F8"/>
              </w:rPr>
              <w:t>=language,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output.save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lastRenderedPageBreak/>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frame = </w:t>
            </w:r>
            <w:proofErr w:type="spellStart"/>
            <w:r>
              <w:rPr>
                <w:rFonts w:ascii="Times New Roman" w:eastAsia="Times New Roman" w:hAnsi="Times New Roman" w:cs="Times New Roman"/>
                <w:color w:val="333333"/>
                <w:shd w:val="clear" w:color="auto" w:fill="F8F8F8"/>
              </w:rPr>
              <w:t>cap.read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xml:space="preserve"># Got this from collect-data.py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x2 = </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frame.shape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Resizing the ROI so it can be fed to the model for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cv2.resize(</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 cv2.cvtColor(</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w:t>
            </w:r>
            <w:proofErr w:type="spellStart"/>
            <w:r>
              <w:rPr>
                <w:rFonts w:ascii="Times New Roman" w:eastAsia="Times New Roman" w:hAnsi="Times New Roman" w:cs="Times New Roman"/>
                <w:color w:val="333333"/>
                <w:shd w:val="clear" w:color="auto" w:fill="F8F8F8"/>
              </w:rPr>
              <w:t>test_image</w:t>
            </w:r>
            <w:proofErr w:type="spellEnd"/>
            <w:r>
              <w:rPr>
                <w:rFonts w:ascii="Times New Roman" w:eastAsia="Times New Roman" w:hAnsi="Times New Roman" w:cs="Times New Roman"/>
                <w:color w:val="333333"/>
                <w:shd w:val="clear" w:color="auto" w:fill="F8F8F8"/>
              </w:rPr>
              <w:t xml:space="preserve"> = cv2.threshold(</w:t>
            </w:r>
            <w:proofErr w:type="spellStart"/>
            <w:r>
              <w:rPr>
                <w:rFonts w:ascii="Times New Roman" w:eastAsia="Times New Roman" w:hAnsi="Times New Roman" w:cs="Times New Roman"/>
                <w:color w:val="333333"/>
                <w:shd w:val="clear" w:color="auto" w:fill="F8F8F8"/>
              </w:rPr>
              <w:t>roi</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test_image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result = </w:t>
            </w:r>
            <w:proofErr w:type="spellStart"/>
            <w:r>
              <w:rPr>
                <w:rFonts w:ascii="Times New Roman" w:eastAsia="Times New Roman" w:hAnsi="Times New Roman" w:cs="Times New Roman"/>
                <w:color w:val="333333"/>
                <w:shd w:val="clear" w:color="auto" w:fill="F8F8F8"/>
              </w:rPr>
              <w:t>loaded_model.predict</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test_image.reshape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prediction</w:t>
            </w:r>
            <w:proofErr w:type="spellEnd"/>
            <w:r>
              <w:rPr>
                <w:rFonts w:ascii="Times New Roman" w:eastAsia="Times New Roman" w:hAnsi="Times New Roman" w:cs="Times New Roman"/>
                <w:color w:val="333333"/>
                <w:shd w:val="clear" w:color="auto" w:fill="F8F8F8"/>
              </w:rPr>
              <w:t xml:space="preserve"> = sorted(</w:t>
            </w:r>
            <w:proofErr w:type="spellStart"/>
            <w:r>
              <w:rPr>
                <w:rFonts w:ascii="Times New Roman" w:eastAsia="Times New Roman" w:hAnsi="Times New Roman" w:cs="Times New Roman"/>
                <w:color w:val="333333"/>
                <w:shd w:val="clear" w:color="auto" w:fill="F8F8F8"/>
              </w:rPr>
              <w:t>prediction.items</w:t>
            </w:r>
            <w:proofErr w:type="spellEnd"/>
            <w:r>
              <w:rPr>
                <w:rFonts w:ascii="Times New Roman" w:eastAsia="Times New Roman" w:hAnsi="Times New Roman" w:cs="Times New Roman"/>
                <w:color w:val="333333"/>
                <w:shd w:val="clear" w:color="auto" w:fill="F8F8F8"/>
              </w:rPr>
              <w:t>(), key=</w:t>
            </w:r>
            <w:proofErr w:type="spellStart"/>
            <w:r>
              <w:rPr>
                <w:rFonts w:ascii="Times New Roman" w:eastAsia="Times New Roman" w:hAnsi="Times New Roman" w:cs="Times New Roman"/>
                <w:color w:val="333333"/>
                <w:shd w:val="clear" w:color="auto" w:fill="F8F8F8"/>
              </w:rPr>
              <w:t>operator.itemgetter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cv2.putText(frame, 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PLAY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os.system</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"start output.mp3"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Try: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#Send Status To Firebase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proofErr w:type="spellStart"/>
            <w:r>
              <w:rPr>
                <w:rFonts w:ascii="Times New Roman" w:eastAsia="Times New Roman" w:hAnsi="Times New Roman" w:cs="Times New Roman"/>
                <w:color w:val="333333"/>
                <w:shd w:val="clear" w:color="auto" w:fill="F8F8F8"/>
              </w:rPr>
              <w:t>firebase.put</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username.get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cap.release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cv2.destroyAllWindows()</w:t>
            </w:r>
          </w:p>
        </w:tc>
      </w:tr>
    </w:tbl>
    <w:p w14:paraId="21EDA3E0" w14:textId="41D10A14" w:rsidR="000B4479" w:rsidRDefault="000B4479">
      <w:pPr>
        <w:rPr>
          <w:rFonts w:ascii="Times New Roman" w:eastAsia="Times New Roman" w:hAnsi="Times New Roman" w:cs="Times New Roman"/>
        </w:rPr>
      </w:pPr>
    </w:p>
    <w:p w14:paraId="0B7C83E0" w14:textId="42DBDD59" w:rsidR="00D02F0A" w:rsidRDefault="00D02F0A">
      <w:pPr>
        <w:rPr>
          <w:rFonts w:ascii="Times New Roman" w:eastAsia="Times New Roman" w:hAnsi="Times New Roman" w:cs="Times New Roman"/>
        </w:rPr>
      </w:pPr>
    </w:p>
    <w:p w14:paraId="07C78949" w14:textId="77777777" w:rsidR="00D02F0A" w:rsidRDefault="00D02F0A">
      <w:pPr>
        <w:rPr>
          <w:rFonts w:ascii="Times New Roman" w:eastAsia="Times New Roman" w:hAnsi="Times New Roman" w:cs="Times New Roman"/>
        </w:rPr>
      </w:pPr>
    </w:p>
    <w:p w14:paraId="34B47A6E" w14:textId="77777777" w:rsidR="000B4479" w:rsidRDefault="00903C48">
      <w:pPr>
        <w:pStyle w:val="Heading3"/>
        <w:spacing w:before="240" w:after="240"/>
        <w:jc w:val="both"/>
        <w:rPr>
          <w:rFonts w:ascii="Times New Roman" w:eastAsia="Times New Roman" w:hAnsi="Times New Roman" w:cs="Times New Roman"/>
          <w:color w:val="000000"/>
        </w:rPr>
      </w:pPr>
      <w:bookmarkStart w:id="71" w:name="_gxgwnkjw4m1w" w:colFirst="0" w:colLast="0"/>
      <w:bookmarkEnd w:id="71"/>
      <w:r>
        <w:rPr>
          <w:rFonts w:ascii="Times New Roman" w:eastAsia="Times New Roman" w:hAnsi="Times New Roman" w:cs="Times New Roman"/>
          <w:color w:val="000000"/>
        </w:rPr>
        <w:t>2.3.2. Database</w:t>
      </w:r>
    </w:p>
    <w:p w14:paraId="0AC98E5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mentioned before the database is the bridge between hardware and android application. We are sending the status from hardware to database which is making our project online. Users can easily access our database using our android app from anywhere. Besides the database will also help us to track history in the future.</w:t>
      </w:r>
    </w:p>
    <w:p w14:paraId="7165E11D" w14:textId="77777777" w:rsidR="000B4479" w:rsidRDefault="006721C1">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AF3A1B8" wp14:editId="3F8FBB74">
            <wp:extent cx="5153025" cy="771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153025" cy="771525"/>
                    </a:xfrm>
                    <a:prstGeom prst="rect">
                      <a:avLst/>
                    </a:prstGeom>
                    <a:ln/>
                  </pic:spPr>
                </pic:pic>
              </a:graphicData>
            </a:graphic>
          </wp:inline>
        </w:drawing>
      </w:r>
    </w:p>
    <w:p w14:paraId="6C7A0301" w14:textId="0CEA62DB" w:rsidR="000B4479" w:rsidRDefault="006721C1">
      <w:pPr>
        <w:jc w:val="center"/>
        <w:rPr>
          <w:rFonts w:ascii="Times New Roman" w:eastAsia="Times New Roman" w:hAnsi="Times New Roman" w:cs="Times New Roman"/>
          <w:b/>
        </w:rPr>
      </w:pPr>
      <w:r>
        <w:rPr>
          <w:rFonts w:ascii="Times New Roman" w:eastAsia="Times New Roman" w:hAnsi="Times New Roman" w:cs="Times New Roman"/>
          <w:b/>
        </w:rPr>
        <w:t>Figure: 08</w:t>
      </w:r>
    </w:p>
    <w:p w14:paraId="16DF1AEB" w14:textId="0818550F" w:rsidR="00D02F0A" w:rsidRDefault="00D02F0A">
      <w:pPr>
        <w:jc w:val="center"/>
        <w:rPr>
          <w:rFonts w:ascii="Times New Roman" w:eastAsia="Times New Roman" w:hAnsi="Times New Roman" w:cs="Times New Roman"/>
          <w:b/>
        </w:rPr>
      </w:pPr>
    </w:p>
    <w:p w14:paraId="2883CFF5" w14:textId="63CDA39F" w:rsidR="00D02F0A" w:rsidRDefault="00D02F0A">
      <w:pPr>
        <w:jc w:val="center"/>
        <w:rPr>
          <w:rFonts w:ascii="Times New Roman" w:eastAsia="Times New Roman" w:hAnsi="Times New Roman" w:cs="Times New Roman"/>
          <w:b/>
        </w:rPr>
      </w:pPr>
    </w:p>
    <w:p w14:paraId="630AFEC0" w14:textId="77777777" w:rsidR="00D02F0A" w:rsidRDefault="00D02F0A">
      <w:pPr>
        <w:jc w:val="center"/>
        <w:rPr>
          <w:rFonts w:ascii="Times New Roman" w:eastAsia="Times New Roman" w:hAnsi="Times New Roman" w:cs="Times New Roman"/>
          <w:b/>
        </w:rPr>
      </w:pPr>
    </w:p>
    <w:p w14:paraId="1FD225BE" w14:textId="77777777" w:rsidR="000B4479" w:rsidRDefault="00903C48">
      <w:pPr>
        <w:pStyle w:val="Heading4"/>
        <w:rPr>
          <w:rFonts w:ascii="Times New Roman" w:eastAsia="Times New Roman" w:hAnsi="Times New Roman" w:cs="Times New Roman"/>
          <w:color w:val="000000"/>
          <w:sz w:val="28"/>
          <w:szCs w:val="28"/>
        </w:rPr>
      </w:pPr>
      <w:bookmarkStart w:id="72" w:name="_mgbygss9a3lt" w:colFirst="0" w:colLast="0"/>
      <w:bookmarkEnd w:id="72"/>
      <w:r>
        <w:rPr>
          <w:rFonts w:ascii="Times New Roman" w:eastAsia="Times New Roman" w:hAnsi="Times New Roman" w:cs="Times New Roman"/>
          <w:color w:val="000000"/>
          <w:sz w:val="28"/>
          <w:szCs w:val="28"/>
        </w:rPr>
        <w:t>2.3.2.1. Database Security Code</w:t>
      </w:r>
    </w:p>
    <w:tbl>
      <w:tblPr>
        <w:tblStyle w:val="ac"/>
        <w:tblW w:w="0" w:type="auto"/>
        <w:tblLayout w:type="fixed"/>
        <w:tblLook w:val="0600" w:firstRow="0" w:lastRow="0" w:firstColumn="0" w:lastColumn="0" w:noHBand="1" w:noVBand="1"/>
      </w:tblPr>
      <w:tblGrid>
        <w:gridCol w:w="9360"/>
      </w:tblGrid>
      <w:tr w:rsidR="000B4479" w14:paraId="5215475C" w14:textId="77777777">
        <w:tc>
          <w:tcPr>
            <w:tcW w:w="9360" w:type="dxa"/>
            <w:shd w:val="clear" w:color="auto" w:fill="F8F8F8"/>
            <w:tcMar>
              <w:top w:w="100" w:type="dxa"/>
              <w:left w:w="100" w:type="dxa"/>
              <w:bottom w:w="100" w:type="dxa"/>
              <w:right w:w="100" w:type="dxa"/>
            </w:tcMar>
          </w:tcPr>
          <w:p w14:paraId="5BFE9E8C"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DD1144"/>
                <w:shd w:val="clear" w:color="auto" w:fill="F8F8F8"/>
              </w:rPr>
              <w:t>"rules"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roofErr w:type="gramStart"/>
            <w:r>
              <w:rPr>
                <w:rFonts w:ascii="Times New Roman" w:eastAsia="Times New Roman" w:hAnsi="Times New Roman" w:cs="Times New Roman"/>
                <w:color w:val="DD1144"/>
                <w:shd w:val="clear" w:color="auto" w:fill="F8F8F8"/>
              </w:rPr>
              <w:t>".read</w:t>
            </w:r>
            <w:proofErr w:type="gram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".write"</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03CFFD0A" w14:textId="5D2B179D" w:rsidR="00D02F0A" w:rsidRDefault="00D02F0A">
      <w:pPr>
        <w:pStyle w:val="Heading3"/>
        <w:spacing w:before="240" w:after="240"/>
        <w:jc w:val="both"/>
        <w:rPr>
          <w:rFonts w:ascii="Times New Roman" w:eastAsia="Times New Roman" w:hAnsi="Times New Roman" w:cs="Times New Roman"/>
          <w:color w:val="000000"/>
        </w:rPr>
      </w:pPr>
      <w:bookmarkStart w:id="73" w:name="_6ybxaofo99r0" w:colFirst="0" w:colLast="0"/>
      <w:bookmarkEnd w:id="73"/>
    </w:p>
    <w:p w14:paraId="5935B79A" w14:textId="4E030F9B" w:rsidR="00D02F0A" w:rsidRDefault="00D02F0A" w:rsidP="00D02F0A"/>
    <w:p w14:paraId="667A7B62" w14:textId="77777777" w:rsidR="008E0D46" w:rsidRDefault="008E0D46" w:rsidP="00D02F0A"/>
    <w:p w14:paraId="0B2BDBFC" w14:textId="77777777" w:rsidR="00D02F0A" w:rsidRPr="00D02F0A" w:rsidRDefault="00D02F0A" w:rsidP="00D02F0A"/>
    <w:p w14:paraId="155F80D9" w14:textId="21B71377" w:rsidR="000B4479" w:rsidRDefault="006721C1">
      <w:pPr>
        <w:pStyle w:val="Heading3"/>
        <w:spacing w:before="24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2.3</w:t>
      </w:r>
      <w:r w:rsidR="00903C48">
        <w:rPr>
          <w:rFonts w:ascii="Times New Roman" w:eastAsia="Times New Roman" w:hAnsi="Times New Roman" w:cs="Times New Roman"/>
          <w:color w:val="000000"/>
        </w:rPr>
        <w:t>.3. Android App</w:t>
      </w:r>
    </w:p>
    <w:p w14:paraId="07727BC6" w14:textId="77777777" w:rsidR="008E0D46" w:rsidRPr="008E0D46" w:rsidRDefault="008E0D46" w:rsidP="008E0D46"/>
    <w:p w14:paraId="0BDEB1F1" w14:textId="77777777" w:rsidR="000B4479" w:rsidRDefault="006721C1">
      <w:pP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built an android app named “Assist” to make our project more user friendly. The android app was developed based on JAVA and we used the Android Studio platform to build the app. Using our android app users can know the status of the patient from any corner of the world where he or she has an internet connection. Users have to open the app and provide a username then the app will show the user his patient’s status. In case of an emergency, the app will send the user multiple push notifications to grab his or her attention. Another exciting feature is that users can track multiple patients using the same app. </w:t>
      </w:r>
    </w:p>
    <w:p w14:paraId="795D2B5C" w14:textId="2CA30B6B" w:rsidR="000B4479" w:rsidRDefault="006721C1">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17200B" wp14:editId="7A3503BC">
            <wp:extent cx="5943600" cy="12192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219200"/>
                    </a:xfrm>
                    <a:prstGeom prst="rect">
                      <a:avLst/>
                    </a:prstGeom>
                    <a:ln/>
                  </pic:spPr>
                </pic:pic>
              </a:graphicData>
            </a:graphic>
          </wp:inline>
        </w:drawing>
      </w:r>
    </w:p>
    <w:p w14:paraId="05F9DC8B" w14:textId="5D8E7DB6" w:rsidR="00D02F0A" w:rsidRDefault="00D02F0A">
      <w:pPr>
        <w:jc w:val="center"/>
        <w:rPr>
          <w:rFonts w:ascii="Times New Roman" w:eastAsia="Times New Roman" w:hAnsi="Times New Roman" w:cs="Times New Roman"/>
        </w:rPr>
      </w:pPr>
    </w:p>
    <w:p w14:paraId="3E799851" w14:textId="77777777" w:rsidR="00D02F0A" w:rsidRDefault="00D02F0A">
      <w:pPr>
        <w:jc w:val="center"/>
        <w:rPr>
          <w:rFonts w:ascii="Times New Roman" w:eastAsia="Times New Roman" w:hAnsi="Times New Roman" w:cs="Times New Roman"/>
        </w:rPr>
      </w:pPr>
    </w:p>
    <w:p w14:paraId="06556D33" w14:textId="59D5362A" w:rsidR="000B4479" w:rsidRDefault="006721C1">
      <w:pPr>
        <w:jc w:val="center"/>
        <w:rPr>
          <w:rFonts w:ascii="Times New Roman" w:eastAsia="Times New Roman" w:hAnsi="Times New Roman" w:cs="Times New Roman"/>
          <w:b/>
        </w:rPr>
      </w:pPr>
      <w:r>
        <w:rPr>
          <w:rFonts w:ascii="Times New Roman" w:eastAsia="Times New Roman" w:hAnsi="Times New Roman" w:cs="Times New Roman"/>
          <w:b/>
        </w:rPr>
        <w:t>Figure: 09</w:t>
      </w:r>
    </w:p>
    <w:p w14:paraId="638BC1D2" w14:textId="039789F5" w:rsidR="00D02F0A" w:rsidRDefault="00D02F0A">
      <w:pPr>
        <w:jc w:val="center"/>
        <w:rPr>
          <w:rFonts w:ascii="Times New Roman" w:eastAsia="Times New Roman" w:hAnsi="Times New Roman" w:cs="Times New Roman"/>
          <w:b/>
        </w:rPr>
      </w:pPr>
    </w:p>
    <w:p w14:paraId="6794285C" w14:textId="77777777" w:rsidR="00D02F0A" w:rsidRDefault="00D02F0A">
      <w:pPr>
        <w:jc w:val="center"/>
        <w:rPr>
          <w:rFonts w:ascii="Times New Roman" w:eastAsia="Times New Roman" w:hAnsi="Times New Roman" w:cs="Times New Roman"/>
          <w:b/>
        </w:rPr>
      </w:pPr>
    </w:p>
    <w:p w14:paraId="164AEBE9"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4" w:name="_e4pma3m18hmr" w:colFirst="0" w:colLast="0"/>
      <w:bookmarkEnd w:id="74"/>
      <w:r>
        <w:rPr>
          <w:rFonts w:ascii="Times New Roman" w:eastAsia="Times New Roman" w:hAnsi="Times New Roman" w:cs="Times New Roman"/>
          <w:color w:val="000000"/>
          <w:sz w:val="28"/>
          <w:szCs w:val="28"/>
        </w:rPr>
        <w:t>2.3.3.1. Splash Screen</w:t>
      </w:r>
    </w:p>
    <w:p w14:paraId="53490DD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splashscreen.java</w:t>
      </w:r>
    </w:p>
    <w:tbl>
      <w:tblPr>
        <w:tblStyle w:val="ad"/>
        <w:tblW w:w="0" w:type="auto"/>
        <w:tblLayout w:type="fixed"/>
        <w:tblLook w:val="0600" w:firstRow="0" w:lastRow="0" w:firstColumn="0" w:lastColumn="0" w:noHBand="1" w:noVBand="1"/>
      </w:tblPr>
      <w:tblGrid>
        <w:gridCol w:w="9360"/>
      </w:tblGrid>
      <w:tr w:rsidR="000B4479" w14:paraId="217A6AD5" w14:textId="77777777">
        <w:tc>
          <w:tcPr>
            <w:tcW w:w="9360" w:type="dxa"/>
            <w:shd w:val="clear" w:color="auto" w:fill="F8F8F8"/>
            <w:tcMar>
              <w:top w:w="100" w:type="dxa"/>
              <w:left w:w="100" w:type="dxa"/>
              <w:bottom w:w="100" w:type="dxa"/>
              <w:right w:w="100" w:type="dxa"/>
            </w:tcMar>
          </w:tcPr>
          <w:p w14:paraId="34A46318"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com.cse.assist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androidx.appcompat.app.AppCompatActivity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android.content.Intent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android.os.Bundle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android.widget.ImageView</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splash screen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445588"/>
                <w:shd w:val="clear" w:color="auto" w:fill="F8F8F8"/>
              </w:rPr>
              <w:t>AppCompatActivity</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onCreate</w:t>
            </w:r>
            <w:proofErr w:type="spellEnd"/>
            <w:r>
              <w:rPr>
                <w:rFonts w:ascii="Times New Roman" w:eastAsia="Times New Roman" w:hAnsi="Times New Roman" w:cs="Times New Roman"/>
                <w:color w:val="333333"/>
                <w:shd w:val="clear" w:color="auto" w:fill="F8F8F8"/>
              </w:rPr>
              <w:t xml:space="preserve">(Bundle </w:t>
            </w:r>
            <w:proofErr w:type="spellStart"/>
            <w:r>
              <w:rPr>
                <w:rFonts w:ascii="Times New Roman" w:eastAsia="Times New Roman" w:hAnsi="Times New Roman" w:cs="Times New Roman"/>
                <w:color w:val="333333"/>
                <w:shd w:val="clear" w:color="auto" w:fill="F8F8F8"/>
              </w:rPr>
              <w:t>savedInstanceState</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savedInstanceState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setContentView</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R.layout.activity_splashscreen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br/>
              <w:t xml:space="preserve">       </w:t>
            </w:r>
            <w:r>
              <w:rPr>
                <w:rFonts w:ascii="Times New Roman" w:eastAsia="Times New Roman" w:hAnsi="Times New Roman" w:cs="Times New Roman"/>
                <w:i/>
                <w:color w:val="999988"/>
                <w:shd w:val="clear" w:color="auto" w:fill="F8F8F8"/>
              </w:rPr>
              <w:t>//Showing splash screen then going to the login page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ImageView</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imageView</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ImageView</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R.id.imageView</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Thread </w:t>
            </w:r>
            <w:proofErr w:type="spellStart"/>
            <w:r>
              <w:rPr>
                <w:rFonts w:ascii="Times New Roman" w:eastAsia="Times New Roman" w:hAnsi="Times New Roman" w:cs="Times New Roman"/>
                <w:color w:val="333333"/>
                <w:shd w:val="clear" w:color="auto" w:fill="F8F8F8"/>
              </w:rPr>
              <w:t>mythread</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Thread(){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run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sleep(</w:t>
            </w:r>
            <w:r>
              <w:rPr>
                <w:rFonts w:ascii="Times New Roman" w:eastAsia="Times New Roman" w:hAnsi="Times New Roman" w:cs="Times New Roman"/>
                <w:color w:val="008080"/>
                <w:shd w:val="clear" w:color="auto" w:fill="F8F8F8"/>
              </w:rPr>
              <w:t>4000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Intent </w:t>
            </w:r>
            <w:proofErr w:type="spellStart"/>
            <w:r>
              <w:rPr>
                <w:rFonts w:ascii="Times New Roman" w:eastAsia="Times New Roman" w:hAnsi="Times New Roman" w:cs="Times New Roman"/>
                <w:color w:val="333333"/>
                <w:shd w:val="clear" w:color="auto" w:fill="F8F8F8"/>
              </w:rPr>
              <w:t>intent</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Intent(</w:t>
            </w:r>
            <w:proofErr w:type="spellStart"/>
            <w:r>
              <w:rPr>
                <w:rFonts w:ascii="Times New Roman" w:eastAsia="Times New Roman" w:hAnsi="Times New Roman" w:cs="Times New Roman"/>
                <w:color w:val="333333"/>
                <w:shd w:val="clear" w:color="auto" w:fill="F8F8F8"/>
              </w:rPr>
              <w:t>getApplicationContext</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MainActivity.class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startActivity</w:t>
            </w:r>
            <w:proofErr w:type="spellEnd"/>
            <w:r>
              <w:rPr>
                <w:rFonts w:ascii="Times New Roman" w:eastAsia="Times New Roman" w:hAnsi="Times New Roman" w:cs="Times New Roman"/>
                <w:color w:val="333333"/>
                <w:shd w:val="clear" w:color="auto" w:fill="F8F8F8"/>
              </w:rPr>
              <w:t>(intent);</w:t>
            </w:r>
            <w:r>
              <w:rPr>
                <w:rFonts w:ascii="Times New Roman" w:eastAsia="Times New Roman" w:hAnsi="Times New Roman" w:cs="Times New Roman"/>
                <w:color w:val="333333"/>
                <w:shd w:val="clear" w:color="auto" w:fill="F8F8F8"/>
              </w:rPr>
              <w:br/>
              <w:t xml:space="preserve">                   finish();</w:t>
            </w:r>
            <w:r>
              <w:rPr>
                <w:rFonts w:ascii="Times New Roman" w:eastAsia="Times New Roman" w:hAnsi="Times New Roman" w:cs="Times New Roman"/>
                <w:color w:val="333333"/>
                <w:shd w:val="clear" w:color="auto" w:fill="F8F8F8"/>
              </w:rPr>
              <w:br/>
              <w:t xml:space="preserve">               }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InterruptedException</w:t>
            </w:r>
            <w:proofErr w:type="spellEnd"/>
            <w:r>
              <w:rPr>
                <w:rFonts w:ascii="Times New Roman" w:eastAsia="Times New Roman" w:hAnsi="Times New Roman" w:cs="Times New Roman"/>
                <w:color w:val="333333"/>
                <w:shd w:val="clear" w:color="auto" w:fill="F8F8F8"/>
              </w:rPr>
              <w:t xml:space="preserve"> e)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e.printStackTrace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mythread.start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5E3E094A" w14:textId="77777777" w:rsidR="000B4479" w:rsidRDefault="000B4479">
      <w:pPr>
        <w:spacing w:before="240" w:after="240"/>
        <w:jc w:val="both"/>
        <w:rPr>
          <w:rFonts w:ascii="Times New Roman" w:eastAsia="Times New Roman" w:hAnsi="Times New Roman" w:cs="Times New Roman"/>
          <w:sz w:val="24"/>
          <w:szCs w:val="24"/>
        </w:rPr>
      </w:pPr>
    </w:p>
    <w:p w14:paraId="0CF756FE"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5" w:name="_6quupx8acir4" w:colFirst="0" w:colLast="0"/>
      <w:bookmarkEnd w:id="75"/>
      <w:r>
        <w:rPr>
          <w:rFonts w:ascii="Times New Roman" w:eastAsia="Times New Roman" w:hAnsi="Times New Roman" w:cs="Times New Roman"/>
          <w:color w:val="000000"/>
          <w:sz w:val="28"/>
          <w:szCs w:val="28"/>
        </w:rPr>
        <w:t>2.3.3.2. Insert Username</w:t>
      </w:r>
    </w:p>
    <w:p w14:paraId="07D11276"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e"/>
        <w:tblW w:w="0" w:type="auto"/>
        <w:tblLayout w:type="fixed"/>
        <w:tblLook w:val="0600" w:firstRow="0" w:lastRow="0" w:firstColumn="0" w:lastColumn="0" w:noHBand="1" w:noVBand="1"/>
      </w:tblPr>
      <w:tblGrid>
        <w:gridCol w:w="9360"/>
      </w:tblGrid>
      <w:tr w:rsidR="000B4479" w14:paraId="64CFEA3D" w14:textId="77777777">
        <w:tc>
          <w:tcPr>
            <w:tcW w:w="9360" w:type="dxa"/>
            <w:shd w:val="clear" w:color="auto" w:fill="F8F8F8"/>
            <w:tcMar>
              <w:top w:w="100" w:type="dxa"/>
              <w:left w:w="100" w:type="dxa"/>
              <w:bottom w:w="100" w:type="dxa"/>
              <w:right w:w="100" w:type="dxa"/>
            </w:tcMar>
          </w:tcPr>
          <w:p w14:paraId="7ABDF794"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proofErr w:type="spellStart"/>
            <w:r>
              <w:rPr>
                <w:rFonts w:ascii="Times New Roman" w:eastAsia="Times New Roman" w:hAnsi="Times New Roman" w:cs="Times New Roman"/>
                <w:color w:val="333333"/>
                <w:shd w:val="clear" w:color="auto" w:fill="F8F8F8"/>
              </w:rPr>
              <w:t>EditText</w:t>
            </w:r>
            <w:proofErr w:type="spellEnd"/>
            <w:r>
              <w:rPr>
                <w:rFonts w:ascii="Times New Roman" w:eastAsia="Times New Roman" w:hAnsi="Times New Roman" w:cs="Times New Roman"/>
                <w:color w:val="333333"/>
                <w:shd w:val="clear" w:color="auto" w:fill="F8F8F8"/>
              </w:rPr>
              <w:t xml:space="preserve"> Status, </w:t>
            </w:r>
            <w:proofErr w:type="spellStart"/>
            <w:proofErr w:type="gramStart"/>
            <w:r>
              <w:rPr>
                <w:rFonts w:ascii="Times New Roman" w:eastAsia="Times New Roman" w:hAnsi="Times New Roman" w:cs="Times New Roman"/>
                <w:color w:val="333333"/>
                <w:shd w:val="clear" w:color="auto" w:fill="F8F8F8"/>
              </w:rPr>
              <w:t>Message,Username</w:t>
            </w:r>
            <w:proofErr w:type="spellEnd"/>
            <w:proofErr w:type="gram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Username=</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R.id.username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DatabaseReference</w:t>
            </w:r>
            <w:proofErr w:type="spellEnd"/>
            <w:r>
              <w:rPr>
                <w:rFonts w:ascii="Times New Roman" w:eastAsia="Times New Roman" w:hAnsi="Times New Roman" w:cs="Times New Roman"/>
                <w:color w:val="333333"/>
                <w:shd w:val="clear" w:color="auto" w:fill="F8F8F8"/>
              </w:rPr>
              <w:t xml:space="preserve"> Botstatus=database.getReference(String.valueOf(Username.getText()));</w:t>
            </w:r>
          </w:p>
        </w:tc>
      </w:tr>
    </w:tbl>
    <w:p w14:paraId="175A2192" w14:textId="77777777" w:rsidR="000B4479" w:rsidRDefault="000B4479">
      <w:pPr>
        <w:spacing w:before="240" w:after="240"/>
        <w:jc w:val="both"/>
        <w:rPr>
          <w:rFonts w:ascii="Times New Roman" w:eastAsia="Times New Roman" w:hAnsi="Times New Roman" w:cs="Times New Roman"/>
          <w:sz w:val="24"/>
          <w:szCs w:val="24"/>
        </w:rPr>
      </w:pPr>
    </w:p>
    <w:p w14:paraId="77C697BB"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6" w:name="_as8rd3gvf7n5" w:colFirst="0" w:colLast="0"/>
      <w:bookmarkEnd w:id="76"/>
      <w:r>
        <w:rPr>
          <w:rFonts w:ascii="Times New Roman" w:eastAsia="Times New Roman" w:hAnsi="Times New Roman" w:cs="Times New Roman"/>
          <w:color w:val="000000"/>
          <w:sz w:val="28"/>
          <w:szCs w:val="28"/>
        </w:rPr>
        <w:t xml:space="preserve">2.3.3.3. Connect </w:t>
      </w:r>
      <w:proofErr w:type="gramStart"/>
      <w:r>
        <w:rPr>
          <w:rFonts w:ascii="Times New Roman" w:eastAsia="Times New Roman" w:hAnsi="Times New Roman" w:cs="Times New Roman"/>
          <w:color w:val="000000"/>
          <w:sz w:val="28"/>
          <w:szCs w:val="28"/>
        </w:rPr>
        <w:t>With</w:t>
      </w:r>
      <w:proofErr w:type="gramEnd"/>
      <w:r>
        <w:rPr>
          <w:rFonts w:ascii="Times New Roman" w:eastAsia="Times New Roman" w:hAnsi="Times New Roman" w:cs="Times New Roman"/>
          <w:color w:val="000000"/>
          <w:sz w:val="28"/>
          <w:szCs w:val="28"/>
        </w:rPr>
        <w:t xml:space="preserve"> Database</w:t>
      </w:r>
    </w:p>
    <w:p w14:paraId="18B7DBE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
        <w:tblW w:w="0" w:type="auto"/>
        <w:tblLayout w:type="fixed"/>
        <w:tblLook w:val="0600" w:firstRow="0" w:lastRow="0" w:firstColumn="0" w:lastColumn="0" w:noHBand="1" w:noVBand="1"/>
      </w:tblPr>
      <w:tblGrid>
        <w:gridCol w:w="9360"/>
      </w:tblGrid>
      <w:tr w:rsidR="000B4479" w14:paraId="004A13E2" w14:textId="77777777">
        <w:tc>
          <w:tcPr>
            <w:tcW w:w="9360" w:type="dxa"/>
            <w:shd w:val="clear" w:color="auto" w:fill="F8F8F8"/>
            <w:tcMar>
              <w:top w:w="100" w:type="dxa"/>
              <w:left w:w="100" w:type="dxa"/>
              <w:bottom w:w="100" w:type="dxa"/>
              <w:right w:w="100" w:type="dxa"/>
            </w:tcMar>
          </w:tcPr>
          <w:p w14:paraId="0DD8D9CB"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roofErr w:type="spellStart"/>
            <w:r>
              <w:rPr>
                <w:rFonts w:ascii="Times New Roman" w:eastAsia="Times New Roman" w:hAnsi="Times New Roman" w:cs="Times New Roman"/>
                <w:color w:val="333333"/>
                <w:shd w:val="clear" w:color="auto" w:fill="F8F8F8"/>
              </w:rPr>
              <w:t>FirebaseDatabase</w:t>
            </w:r>
            <w:proofErr w:type="spellEnd"/>
            <w:r>
              <w:rPr>
                <w:rFonts w:ascii="Times New Roman" w:eastAsia="Times New Roman" w:hAnsi="Times New Roman" w:cs="Times New Roman"/>
                <w:color w:val="333333"/>
                <w:shd w:val="clear" w:color="auto" w:fill="F8F8F8"/>
              </w:rPr>
              <w:t xml:space="preserve"> database=</w:t>
            </w:r>
            <w:proofErr w:type="spellStart"/>
            <w:r>
              <w:rPr>
                <w:rFonts w:ascii="Times New Roman" w:eastAsia="Times New Roman" w:hAnsi="Times New Roman" w:cs="Times New Roman"/>
                <w:color w:val="333333"/>
                <w:shd w:val="clear" w:color="auto" w:fill="F8F8F8"/>
              </w:rPr>
              <w:t>FirebaseDatabase.getInstance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DatabaseReference</w:t>
            </w:r>
            <w:proofErr w:type="spellEnd"/>
            <w:r>
              <w:rPr>
                <w:rFonts w:ascii="Times New Roman" w:eastAsia="Times New Roman" w:hAnsi="Times New Roman" w:cs="Times New Roman"/>
                <w:color w:val="333333"/>
                <w:shd w:val="clear" w:color="auto" w:fill="F8F8F8"/>
              </w:rPr>
              <w:t xml:space="preserve"> Botstatus=database.getReference(String.valueOf(Username.getText()));</w:t>
            </w:r>
          </w:p>
          <w:p w14:paraId="3E9D42B5" w14:textId="77777777" w:rsidR="008E0D46" w:rsidRDefault="008E0D46">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p w14:paraId="607B9683" w14:textId="5327F2DF" w:rsidR="008E0D46" w:rsidRDefault="008E0D46">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p>
        </w:tc>
      </w:tr>
    </w:tbl>
    <w:p w14:paraId="7B399DA5" w14:textId="03DC42C9" w:rsidR="000B4479" w:rsidRDefault="006721C1">
      <w:pPr>
        <w:pStyle w:val="Heading4"/>
        <w:spacing w:before="240" w:after="240"/>
        <w:jc w:val="both"/>
        <w:rPr>
          <w:rFonts w:ascii="Times New Roman" w:eastAsia="Times New Roman" w:hAnsi="Times New Roman" w:cs="Times New Roman"/>
          <w:color w:val="000000"/>
          <w:sz w:val="28"/>
          <w:szCs w:val="28"/>
        </w:rPr>
      </w:pPr>
      <w:bookmarkStart w:id="77" w:name="_k69p9pwod8k8" w:colFirst="0" w:colLast="0"/>
      <w:bookmarkEnd w:id="77"/>
      <w:r>
        <w:rPr>
          <w:rFonts w:ascii="Times New Roman" w:eastAsia="Times New Roman" w:hAnsi="Times New Roman" w:cs="Times New Roman"/>
          <w:color w:val="000000"/>
          <w:sz w:val="28"/>
          <w:szCs w:val="28"/>
        </w:rPr>
        <w:lastRenderedPageBreak/>
        <w:t>2.3.3</w:t>
      </w:r>
      <w:r w:rsidR="00903C48">
        <w:rPr>
          <w:rFonts w:ascii="Times New Roman" w:eastAsia="Times New Roman" w:hAnsi="Times New Roman" w:cs="Times New Roman"/>
          <w:color w:val="000000"/>
          <w:sz w:val="28"/>
          <w:szCs w:val="28"/>
        </w:rPr>
        <w:t xml:space="preserve">.4. Retrieve Data </w:t>
      </w:r>
      <w:proofErr w:type="gramStart"/>
      <w:r w:rsidR="00903C48">
        <w:rPr>
          <w:rFonts w:ascii="Times New Roman" w:eastAsia="Times New Roman" w:hAnsi="Times New Roman" w:cs="Times New Roman"/>
          <w:color w:val="000000"/>
          <w:sz w:val="28"/>
          <w:szCs w:val="28"/>
        </w:rPr>
        <w:t>From</w:t>
      </w:r>
      <w:proofErr w:type="gramEnd"/>
      <w:r w:rsidR="00903C48">
        <w:rPr>
          <w:rFonts w:ascii="Times New Roman" w:eastAsia="Times New Roman" w:hAnsi="Times New Roman" w:cs="Times New Roman"/>
          <w:color w:val="000000"/>
          <w:sz w:val="28"/>
          <w:szCs w:val="28"/>
        </w:rPr>
        <w:t xml:space="preserve"> Database</w:t>
      </w:r>
    </w:p>
    <w:p w14:paraId="6C61B0B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0"/>
        <w:tblW w:w="0" w:type="auto"/>
        <w:tblLayout w:type="fixed"/>
        <w:tblLook w:val="0600" w:firstRow="0" w:lastRow="0" w:firstColumn="0" w:lastColumn="0" w:noHBand="1" w:noVBand="1"/>
      </w:tblPr>
      <w:tblGrid>
        <w:gridCol w:w="9360"/>
      </w:tblGrid>
      <w:tr w:rsidR="000B4479" w14:paraId="759D34C4" w14:textId="77777777">
        <w:tc>
          <w:tcPr>
            <w:tcW w:w="9360" w:type="dxa"/>
            <w:shd w:val="clear" w:color="auto" w:fill="F8F8F8"/>
            <w:tcMar>
              <w:top w:w="100" w:type="dxa"/>
              <w:left w:w="100" w:type="dxa"/>
              <w:bottom w:w="100" w:type="dxa"/>
              <w:right w:w="100" w:type="dxa"/>
            </w:tcMar>
          </w:tcPr>
          <w:p w14:paraId="7AC51400"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proofErr w:type="spellStart"/>
            <w:r>
              <w:rPr>
                <w:rFonts w:ascii="Times New Roman" w:eastAsia="Times New Roman" w:hAnsi="Times New Roman" w:cs="Times New Roman"/>
                <w:color w:val="333333"/>
                <w:shd w:val="clear" w:color="auto" w:fill="F8F8F8"/>
              </w:rPr>
              <w:t>Botstatus.addValueEventListener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ValueEventListener</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 xml:space="preserve">(api = </w:t>
            </w:r>
            <w:proofErr w:type="spellStart"/>
            <w:r>
              <w:rPr>
                <w:rFonts w:ascii="Times New Roman" w:eastAsia="Times New Roman" w:hAnsi="Times New Roman" w:cs="Times New Roman"/>
                <w:color w:val="333333"/>
                <w:shd w:val="clear" w:color="auto" w:fill="F8F8F8"/>
              </w:rPr>
              <w:t>Build.VERSION_CODES.O</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onDataChange</w:t>
            </w:r>
            <w:proofErr w:type="spellEnd"/>
            <w:r>
              <w:rPr>
                <w:rFonts w:ascii="Times New Roman" w:eastAsia="Times New Roman" w:hAnsi="Times New Roman" w:cs="Times New Roman"/>
                <w:color w:val="333333"/>
                <w:shd w:val="clear" w:color="auto" w:fill="F8F8F8"/>
              </w:rPr>
              <w:t xml:space="preserve">(@NonNull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xml:space="preserve"> data : </w:t>
            </w:r>
            <w:proofErr w:type="spellStart"/>
            <w:r>
              <w:rPr>
                <w:rFonts w:ascii="Times New Roman" w:eastAsia="Times New Roman" w:hAnsi="Times New Roman" w:cs="Times New Roman"/>
                <w:color w:val="333333"/>
                <w:shd w:val="clear" w:color="auto" w:fill="F8F8F8"/>
              </w:rPr>
              <w:t>dataSnapshot.getChildren</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temp[</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data.getValue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toString</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onCancelled</w:t>
            </w:r>
            <w:proofErr w:type="spellEnd"/>
            <w:r>
              <w:rPr>
                <w:rFonts w:ascii="Times New Roman" w:eastAsia="Times New Roman" w:hAnsi="Times New Roman" w:cs="Times New Roman"/>
                <w:color w:val="333333"/>
                <w:shd w:val="clear" w:color="auto" w:fill="F8F8F8"/>
              </w:rPr>
              <w:t xml:space="preserve">(@NonNull </w:t>
            </w:r>
            <w:proofErr w:type="spellStart"/>
            <w:r>
              <w:rPr>
                <w:rFonts w:ascii="Times New Roman" w:eastAsia="Times New Roman" w:hAnsi="Times New Roman" w:cs="Times New Roman"/>
                <w:color w:val="333333"/>
                <w:shd w:val="clear" w:color="auto" w:fill="F8F8F8"/>
              </w:rPr>
              <w:t>DatabaseError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databaseError</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6D44F09B"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8" w:name="_2g43h2rmwa8s" w:colFirst="0" w:colLast="0"/>
      <w:bookmarkEnd w:id="78"/>
      <w:r>
        <w:rPr>
          <w:rFonts w:ascii="Times New Roman" w:eastAsia="Times New Roman" w:hAnsi="Times New Roman" w:cs="Times New Roman"/>
          <w:color w:val="000000"/>
          <w:sz w:val="28"/>
          <w:szCs w:val="28"/>
        </w:rPr>
        <w:t>2.3.3.5. Show Status</w:t>
      </w:r>
    </w:p>
    <w:p w14:paraId="08CF553C"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1"/>
        <w:tblW w:w="0" w:type="auto"/>
        <w:tblLayout w:type="fixed"/>
        <w:tblLook w:val="0600" w:firstRow="0" w:lastRow="0" w:firstColumn="0" w:lastColumn="0" w:noHBand="1" w:noVBand="1"/>
      </w:tblPr>
      <w:tblGrid>
        <w:gridCol w:w="9360"/>
      </w:tblGrid>
      <w:tr w:rsidR="000B4479" w14:paraId="12F44BA8" w14:textId="77777777">
        <w:tc>
          <w:tcPr>
            <w:tcW w:w="9360" w:type="dxa"/>
            <w:shd w:val="clear" w:color="auto" w:fill="F8F8F8"/>
            <w:tcMar>
              <w:top w:w="100" w:type="dxa"/>
              <w:left w:w="100" w:type="dxa"/>
              <w:bottom w:w="100" w:type="dxa"/>
              <w:right w:w="100" w:type="dxa"/>
            </w:tcMar>
          </w:tcPr>
          <w:p w14:paraId="15059A11"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normal. No need to worry about anything. Thank you 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critical. You must go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"No need to panic. You should go to your patient.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gramStart"/>
            <w:r>
              <w:rPr>
                <w:rFonts w:ascii="Times New Roman" w:eastAsia="Times New Roman" w:hAnsi="Times New Roman" w:cs="Times New Roman"/>
                <w:color w:val="333333"/>
                <w:shd w:val="clear" w:color="auto" w:fill="F8F8F8"/>
              </w:rPr>
              <w:t xml:space="preserve">  }</w:t>
            </w:r>
            <w:proofErr w:type="gramEnd"/>
          </w:p>
        </w:tc>
      </w:tr>
    </w:tbl>
    <w:p w14:paraId="41071877" w14:textId="77777777" w:rsidR="000B4479" w:rsidRDefault="006721C1">
      <w:pPr>
        <w:pStyle w:val="Heading4"/>
        <w:spacing w:before="240" w:after="240"/>
        <w:jc w:val="both"/>
        <w:rPr>
          <w:rFonts w:ascii="Times New Roman" w:eastAsia="Times New Roman" w:hAnsi="Times New Roman" w:cs="Times New Roman"/>
          <w:color w:val="000000"/>
          <w:sz w:val="28"/>
          <w:szCs w:val="28"/>
        </w:rPr>
      </w:pPr>
      <w:bookmarkStart w:id="79" w:name="_toydb3ppmini" w:colFirst="0" w:colLast="0"/>
      <w:bookmarkEnd w:id="79"/>
      <w:r>
        <w:rPr>
          <w:rFonts w:ascii="Times New Roman" w:eastAsia="Times New Roman" w:hAnsi="Times New Roman" w:cs="Times New Roman"/>
          <w:color w:val="000000"/>
          <w:sz w:val="28"/>
          <w:szCs w:val="28"/>
        </w:rPr>
        <w:lastRenderedPageBreak/>
        <w:t>2.3.3.6. Push Notifications</w:t>
      </w:r>
    </w:p>
    <w:p w14:paraId="48425C0E"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2"/>
        <w:tblW w:w="0" w:type="auto"/>
        <w:tblLayout w:type="fixed"/>
        <w:tblLook w:val="0600" w:firstRow="0" w:lastRow="0" w:firstColumn="0" w:lastColumn="0" w:noHBand="1" w:noVBand="1"/>
      </w:tblPr>
      <w:tblGrid>
        <w:gridCol w:w="9360"/>
      </w:tblGrid>
      <w:tr w:rsidR="000B4479" w14:paraId="060EF615" w14:textId="77777777">
        <w:tc>
          <w:tcPr>
            <w:tcW w:w="9360" w:type="dxa"/>
            <w:shd w:val="clear" w:color="auto" w:fill="F8F8F8"/>
            <w:tcMar>
              <w:top w:w="100" w:type="dxa"/>
              <w:left w:w="100" w:type="dxa"/>
              <w:bottom w:w="100" w:type="dxa"/>
              <w:right w:w="100" w:type="dxa"/>
            </w:tcMar>
          </w:tcPr>
          <w:p w14:paraId="34D26239"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NotificationManager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mNotificationManager</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NotificationManager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getSystemService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Context.NOTIFICATION_SERVICE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CharSequence</w:t>
            </w:r>
            <w:proofErr w:type="spellEnd"/>
            <w:r>
              <w:rPr>
                <w:rFonts w:ascii="Times New Roman" w:eastAsia="Times New Roman" w:hAnsi="Times New Roman" w:cs="Times New Roman"/>
                <w:color w:val="333333"/>
                <w:shd w:val="clear" w:color="auto" w:fill="F8F8F8"/>
              </w:rPr>
              <w:t xml:space="preserve"> name = </w:t>
            </w:r>
            <w:proofErr w:type="spellStart"/>
            <w:r>
              <w:rPr>
                <w:rFonts w:ascii="Times New Roman" w:eastAsia="Times New Roman" w:hAnsi="Times New Roman" w:cs="Times New Roman"/>
                <w:color w:val="333333"/>
                <w:shd w:val="clear" w:color="auto" w:fill="F8F8F8"/>
              </w:rPr>
              <w:t>getString</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R.string.channel_name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 xml:space="preserve">String description = </w:t>
            </w:r>
            <w:proofErr w:type="spellStart"/>
            <w:r>
              <w:rPr>
                <w:rFonts w:ascii="Times New Roman" w:eastAsia="Times New Roman" w:hAnsi="Times New Roman" w:cs="Times New Roman"/>
                <w:color w:val="333333"/>
                <w:shd w:val="clear" w:color="auto" w:fill="F8F8F8"/>
              </w:rPr>
              <w:t>getString</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R.string.channel_description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w:t>
            </w:r>
            <w:proofErr w:type="spellStart"/>
            <w:r>
              <w:rPr>
                <w:rFonts w:ascii="Times New Roman" w:eastAsia="Times New Roman" w:hAnsi="Times New Roman" w:cs="Times New Roman"/>
                <w:color w:val="333333"/>
                <w:shd w:val="clear" w:color="auto" w:fill="F8F8F8"/>
              </w:rPr>
              <w:t>NotificationManager.IMPORTANCE_LOW</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NotificationChannel</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mChannel</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NotificationChannel</w:t>
            </w:r>
            <w:proofErr w:type="spellEnd"/>
            <w:r>
              <w:rPr>
                <w:rFonts w:ascii="Times New Roman" w:eastAsia="Times New Roman" w:hAnsi="Times New Roman" w:cs="Times New Roman"/>
                <w:color w:val="333333"/>
                <w:shd w:val="clear" w:color="auto" w:fill="F8F8F8"/>
              </w:rPr>
              <w:t xml:space="preserve">(id, </w:t>
            </w:r>
            <w:proofErr w:type="spellStart"/>
            <w:r>
              <w:rPr>
                <w:rFonts w:ascii="Times New Roman" w:eastAsia="Times New Roman" w:hAnsi="Times New Roman" w:cs="Times New Roman"/>
                <w:color w:val="333333"/>
                <w:shd w:val="clear" w:color="auto" w:fill="F8F8F8"/>
              </w:rPr>
              <w:t>name,importance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mChannel.setDescription</w:t>
            </w:r>
            <w:proofErr w:type="spellEnd"/>
            <w:r>
              <w:rPr>
                <w:rFonts w:ascii="Times New Roman" w:eastAsia="Times New Roman" w:hAnsi="Times New Roman" w:cs="Times New Roman"/>
                <w:color w:val="333333"/>
                <w:shd w:val="clear" w:color="auto" w:fill="F8F8F8"/>
              </w:rPr>
              <w:t>(description);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mChannel.enableLights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Sets the notification light color for notifications posted to this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mChannel.setLightColor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Color.RED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mChannel.enableVibration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mChannel.setVibrationPattern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mNotificationManager.createNotificationChannel</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mChannel</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mNotificationManager</w:t>
            </w:r>
            <w:proofErr w:type="spellEnd"/>
            <w:r>
              <w:rPr>
                <w:rFonts w:ascii="Times New Roman" w:eastAsia="Times New Roman" w:hAnsi="Times New Roman" w:cs="Times New Roman"/>
                <w:color w:val="333333"/>
                <w:shd w:val="clear" w:color="auto" w:fill="F8F8F8"/>
              </w:rPr>
              <w:t xml:space="preserve"> = (NotificationManager)getSystemService(Context.NOTIFICATION_SERVICE);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Sets an ID for the notification, so it can be updated.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notifyID</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String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Create a notification and set the notification channel.</w:t>
            </w:r>
            <w:r>
              <w:rPr>
                <w:rFonts w:ascii="Times New Roman" w:eastAsia="Times New Roman" w:hAnsi="Times New Roman" w:cs="Times New Roman"/>
                <w:color w:val="333333"/>
                <w:shd w:val="clear" w:color="auto" w:fill="F8F8F8"/>
              </w:rPr>
              <w:br/>
              <w:t xml:space="preserve">Notification </w:t>
            </w:r>
            <w:proofErr w:type="spellStart"/>
            <w:r>
              <w:rPr>
                <w:rFonts w:ascii="Times New Roman" w:eastAsia="Times New Roman" w:hAnsi="Times New Roman" w:cs="Times New Roman"/>
                <w:color w:val="333333"/>
                <w:shd w:val="clear" w:color="auto" w:fill="F8F8F8"/>
              </w:rPr>
              <w:t>notification</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Notification.Builder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MainActivity.</w:t>
            </w:r>
            <w:r>
              <w:rPr>
                <w:rFonts w:ascii="Times New Roman" w:eastAsia="Times New Roman" w:hAnsi="Times New Roman" w:cs="Times New Roman"/>
                <w:b/>
                <w:color w:val="333333"/>
                <w:shd w:val="clear" w:color="auto" w:fill="F8F8F8"/>
              </w:rPr>
              <w:t>this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setContentTitle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setSmallIcon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R.drawable.logo</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setChannelId</w:t>
            </w:r>
            <w:proofErr w:type="spellEnd"/>
            <w:r>
              <w:rPr>
                <w:rFonts w:ascii="Times New Roman" w:eastAsia="Times New Roman" w:hAnsi="Times New Roman" w:cs="Times New Roman"/>
                <w:color w:val="333333"/>
                <w:shd w:val="clear" w:color="auto" w:fill="F8F8F8"/>
              </w:rPr>
              <w:t>(CHANNEL_ID)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r>
            <w:proofErr w:type="spellStart"/>
            <w:r>
              <w:rPr>
                <w:rFonts w:ascii="Times New Roman" w:eastAsia="Times New Roman" w:hAnsi="Times New Roman" w:cs="Times New Roman"/>
                <w:color w:val="333333"/>
                <w:shd w:val="clear" w:color="auto" w:fill="F8F8F8"/>
              </w:rPr>
              <w:t>mNotificationManager.notify</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notifyID</w:t>
            </w:r>
            <w:proofErr w:type="spellEnd"/>
            <w:r>
              <w:rPr>
                <w:rFonts w:ascii="Times New Roman" w:eastAsia="Times New Roman" w:hAnsi="Times New Roman" w:cs="Times New Roman"/>
                <w:color w:val="333333"/>
                <w:shd w:val="clear" w:color="auto" w:fill="F8F8F8"/>
              </w:rPr>
              <w:t>, notification);</w:t>
            </w:r>
          </w:p>
        </w:tc>
      </w:tr>
    </w:tbl>
    <w:p w14:paraId="07034126" w14:textId="77777777" w:rsidR="00F66337" w:rsidRDefault="006721C1" w:rsidP="00F66337">
      <w:pPr>
        <w:pStyle w:val="Heading4"/>
        <w:spacing w:before="240" w:after="240"/>
        <w:jc w:val="both"/>
        <w:rPr>
          <w:rFonts w:ascii="Times New Roman" w:eastAsia="Times New Roman" w:hAnsi="Times New Roman" w:cs="Times New Roman"/>
          <w:color w:val="000000"/>
          <w:sz w:val="28"/>
          <w:szCs w:val="28"/>
        </w:rPr>
      </w:pPr>
      <w:bookmarkStart w:id="80" w:name="_ac8fjgu83rbl" w:colFirst="0" w:colLast="0"/>
      <w:bookmarkEnd w:id="80"/>
      <w:r>
        <w:rPr>
          <w:rFonts w:ascii="Times New Roman" w:eastAsia="Times New Roman" w:hAnsi="Times New Roman" w:cs="Times New Roman"/>
          <w:color w:val="000000"/>
          <w:sz w:val="28"/>
          <w:szCs w:val="28"/>
        </w:rPr>
        <w:lastRenderedPageBreak/>
        <w:t xml:space="preserve">2.3.3.7. Front End </w:t>
      </w:r>
      <w:bookmarkStart w:id="81" w:name="_pithxep3yo1o" w:colFirst="0" w:colLast="0"/>
      <w:bookmarkEnd w:id="81"/>
    </w:p>
    <w:p w14:paraId="22E70727" w14:textId="77777777" w:rsidR="000B4479" w:rsidRDefault="00903C48">
      <w:pPr>
        <w:pStyle w:val="Heading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2.3.3.7.1. Preview</w:t>
      </w:r>
    </w:p>
    <w:p w14:paraId="140A2D6D" w14:textId="77777777" w:rsidR="000B4479" w:rsidRDefault="000B4479"/>
    <w:p w14:paraId="657D624C" w14:textId="77777777" w:rsidR="000B4479" w:rsidRDefault="006721C1">
      <w:pPr>
        <w:jc w:val="center"/>
      </w:pPr>
      <w:r>
        <w:rPr>
          <w:noProof/>
          <w:lang w:val="en-US"/>
        </w:rPr>
        <w:drawing>
          <wp:inline distT="114300" distB="114300" distL="114300" distR="114300" wp14:anchorId="5EDD36E9" wp14:editId="67906CF9">
            <wp:extent cx="1215919" cy="2295525"/>
            <wp:effectExtent l="0" t="0" r="381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1230295" cy="2322666"/>
                    </a:xfrm>
                    <a:prstGeom prst="rect">
                      <a:avLst/>
                    </a:prstGeom>
                    <a:ln/>
                  </pic:spPr>
                </pic:pic>
              </a:graphicData>
            </a:graphic>
          </wp:inline>
        </w:drawing>
      </w:r>
      <w:r>
        <w:tab/>
      </w:r>
      <w:r>
        <w:tab/>
      </w:r>
      <w:r>
        <w:rPr>
          <w:noProof/>
          <w:lang w:val="en-US"/>
        </w:rPr>
        <w:drawing>
          <wp:inline distT="114300" distB="114300" distL="114300" distR="114300" wp14:anchorId="2AB16E9D" wp14:editId="73ED54EC">
            <wp:extent cx="1254384" cy="2276475"/>
            <wp:effectExtent l="0" t="0" r="3175"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1272590" cy="2309515"/>
                    </a:xfrm>
                    <a:prstGeom prst="rect">
                      <a:avLst/>
                    </a:prstGeom>
                    <a:ln/>
                  </pic:spPr>
                </pic:pic>
              </a:graphicData>
            </a:graphic>
          </wp:inline>
        </w:drawing>
      </w:r>
    </w:p>
    <w:p w14:paraId="1630E430" w14:textId="77777777" w:rsidR="00F66337" w:rsidRDefault="00F66337">
      <w:pPr>
        <w:jc w:val="center"/>
      </w:pPr>
    </w:p>
    <w:p w14:paraId="6CAED276" w14:textId="39DD3FA4" w:rsidR="00903C48" w:rsidRDefault="00903C48" w:rsidP="00F66337">
      <w:pPr>
        <w:jc w:val="center"/>
        <w:rPr>
          <w:b/>
        </w:rPr>
      </w:pPr>
      <w:r w:rsidRPr="00903C48">
        <w:rPr>
          <w:b/>
        </w:rPr>
        <w:t>Figure:</w:t>
      </w:r>
      <w:r w:rsidR="00F66337">
        <w:rPr>
          <w:b/>
        </w:rPr>
        <w:t xml:space="preserve"> 10</w:t>
      </w:r>
    </w:p>
    <w:p w14:paraId="77DF57D5" w14:textId="77777777" w:rsidR="00D02F0A" w:rsidRPr="00903C48" w:rsidRDefault="00D02F0A" w:rsidP="00F66337">
      <w:pPr>
        <w:jc w:val="center"/>
        <w:rPr>
          <w:b/>
        </w:rPr>
      </w:pPr>
    </w:p>
    <w:p w14:paraId="09CCEE95" w14:textId="77777777" w:rsidR="000B4479" w:rsidRDefault="00903C48">
      <w:pPr>
        <w:pStyle w:val="Heading5"/>
        <w:rPr>
          <w:rFonts w:ascii="Times New Roman" w:eastAsia="Times New Roman" w:hAnsi="Times New Roman" w:cs="Times New Roman"/>
          <w:color w:val="000000"/>
          <w:sz w:val="28"/>
          <w:szCs w:val="28"/>
        </w:rPr>
      </w:pPr>
      <w:bookmarkStart w:id="82" w:name="_jr7ow6ykvj6e" w:colFirst="0" w:colLast="0"/>
      <w:bookmarkEnd w:id="82"/>
      <w:r>
        <w:rPr>
          <w:rFonts w:ascii="Times New Roman" w:eastAsia="Times New Roman" w:hAnsi="Times New Roman" w:cs="Times New Roman"/>
          <w:color w:val="000000"/>
          <w:sz w:val="28"/>
          <w:szCs w:val="28"/>
        </w:rPr>
        <w:t>2.3.3.7.2. Codes</w:t>
      </w:r>
    </w:p>
    <w:p w14:paraId="15E98B6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activity_splashscreen.xml</w:t>
      </w:r>
    </w:p>
    <w:tbl>
      <w:tblPr>
        <w:tblStyle w:val="af3"/>
        <w:tblW w:w="0" w:type="auto"/>
        <w:tblLayout w:type="fixed"/>
        <w:tblLook w:val="0600" w:firstRow="0" w:lastRow="0" w:firstColumn="0" w:lastColumn="0" w:noHBand="1" w:noVBand="1"/>
      </w:tblPr>
      <w:tblGrid>
        <w:gridCol w:w="9360"/>
      </w:tblGrid>
      <w:tr w:rsidR="000B4479" w14:paraId="6C24B674" w14:textId="77777777">
        <w:tc>
          <w:tcPr>
            <w:tcW w:w="9360" w:type="dxa"/>
            <w:shd w:val="clear" w:color="auto" w:fill="F8F8F8"/>
            <w:tcMar>
              <w:top w:w="100" w:type="dxa"/>
              <w:left w:w="100" w:type="dxa"/>
              <w:bottom w:w="100" w:type="dxa"/>
              <w:right w:w="100" w:type="dxa"/>
            </w:tcMar>
          </w:tcPr>
          <w:p w14:paraId="3B955D2F" w14:textId="77777777" w:rsidR="000B4479" w:rsidRDefault="006721C1">
            <w:pPr>
              <w:widowControl w:val="0"/>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LinearLayout</w:t>
            </w:r>
            <w:proofErr w:type="spellEnd"/>
            <w:r>
              <w:rPr>
                <w:rFonts w:ascii="Times New Roman" w:eastAsia="Times New Roman" w:hAnsi="Times New Roman" w:cs="Times New Roman"/>
                <w:color w:val="000080"/>
                <w:shd w:val="clear" w:color="auto" w:fill="F8F8F8"/>
              </w:rPr>
              <w:t xml:space="preserve"> </w:t>
            </w:r>
            <w:proofErr w:type="spellStart"/>
            <w:r>
              <w:rPr>
                <w:rFonts w:ascii="Times New Roman" w:eastAsia="Times New Roman" w:hAnsi="Times New Roman" w:cs="Times New Roman"/>
                <w:color w:val="008080"/>
                <w:shd w:val="clear" w:color="auto" w:fill="F8F8F8"/>
              </w:rPr>
              <w:t>xmlns:android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w:t>
            </w:r>
            <w:proofErr w:type="spellStart"/>
            <w:r>
              <w:rPr>
                <w:rFonts w:ascii="Times New Roman" w:eastAsia="Times New Roman" w:hAnsi="Times New Roman" w:cs="Times New Roman"/>
                <w:color w:val="DD1144"/>
                <w:shd w:val="clear" w:color="auto" w:fill="F8F8F8"/>
              </w:rPr>
              <w:t>apk</w:t>
            </w:r>
            <w:proofErr w:type="spellEnd"/>
            <w:r>
              <w:rPr>
                <w:rFonts w:ascii="Times New Roman" w:eastAsia="Times New Roman" w:hAnsi="Times New Roman" w:cs="Times New Roman"/>
                <w:color w:val="DD1144"/>
                <w:shd w:val="clear" w:color="auto" w:fill="F8F8F8"/>
              </w:rPr>
              <w:t>/res/android"</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xmlns:app</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w:t>
            </w:r>
            <w:proofErr w:type="spellStart"/>
            <w:r>
              <w:rPr>
                <w:rFonts w:ascii="Times New Roman" w:eastAsia="Times New Roman" w:hAnsi="Times New Roman" w:cs="Times New Roman"/>
                <w:color w:val="DD1144"/>
                <w:shd w:val="clear" w:color="auto" w:fill="F8F8F8"/>
              </w:rPr>
              <w:t>apk</w:t>
            </w:r>
            <w:proofErr w:type="spellEnd"/>
            <w:r>
              <w:rPr>
                <w:rFonts w:ascii="Times New Roman" w:eastAsia="Times New Roman" w:hAnsi="Times New Roman" w:cs="Times New Roman"/>
                <w:color w:val="DD1144"/>
                <w:shd w:val="clear" w:color="auto" w:fill="F8F8F8"/>
              </w:rPr>
              <w:t>/res-auto"</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xmlns:tools</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tools:context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splashscreen</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android:orientation</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splashscreen_background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ImageView</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w:t>
            </w:r>
            <w:proofErr w:type="spellStart"/>
            <w:r>
              <w:rPr>
                <w:rFonts w:ascii="Times New Roman" w:eastAsia="Times New Roman" w:hAnsi="Times New Roman" w:cs="Times New Roman"/>
                <w:color w:val="DD1144"/>
                <w:shd w:val="clear" w:color="auto" w:fill="F8F8F8"/>
              </w:rPr>
              <w:t>imageView</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wrap_content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wrap_content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android:src</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sspic</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LinearLayout</w:t>
            </w:r>
            <w:proofErr w:type="spellEnd"/>
            <w:r>
              <w:rPr>
                <w:rFonts w:ascii="Times New Roman" w:eastAsia="Times New Roman" w:hAnsi="Times New Roman" w:cs="Times New Roman"/>
                <w:color w:val="000080"/>
                <w:shd w:val="clear" w:color="auto" w:fill="F8F8F8"/>
              </w:rPr>
              <w:t>&gt;</w:t>
            </w:r>
          </w:p>
        </w:tc>
      </w:tr>
    </w:tbl>
    <w:p w14:paraId="57786CEF" w14:textId="77777777" w:rsidR="000B4479" w:rsidRDefault="000B4479">
      <w:pPr>
        <w:spacing w:before="240" w:after="240"/>
        <w:jc w:val="both"/>
        <w:rPr>
          <w:rFonts w:ascii="Times New Roman" w:eastAsia="Times New Roman" w:hAnsi="Times New Roman" w:cs="Times New Roman"/>
          <w:sz w:val="24"/>
          <w:szCs w:val="24"/>
        </w:rPr>
      </w:pPr>
    </w:p>
    <w:p w14:paraId="41F8032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activity_main.xml</w:t>
      </w:r>
    </w:p>
    <w:tbl>
      <w:tblPr>
        <w:tblStyle w:val="af4"/>
        <w:tblW w:w="0" w:type="auto"/>
        <w:tblLayout w:type="fixed"/>
        <w:tblLook w:val="0600" w:firstRow="0" w:lastRow="0" w:firstColumn="0" w:lastColumn="0" w:noHBand="1" w:noVBand="1"/>
      </w:tblPr>
      <w:tblGrid>
        <w:gridCol w:w="9360"/>
      </w:tblGrid>
      <w:tr w:rsidR="000B4479" w14:paraId="421F58CD" w14:textId="77777777">
        <w:tc>
          <w:tcPr>
            <w:tcW w:w="9360" w:type="dxa"/>
            <w:shd w:val="clear" w:color="auto" w:fill="F8F8F8"/>
            <w:tcMar>
              <w:top w:w="100" w:type="dxa"/>
              <w:left w:w="100" w:type="dxa"/>
              <w:bottom w:w="100" w:type="dxa"/>
              <w:right w:w="100" w:type="dxa"/>
            </w:tcMar>
          </w:tcPr>
          <w:p w14:paraId="629D2849"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LinearLayout</w:t>
            </w:r>
            <w:proofErr w:type="spellEnd"/>
            <w:r>
              <w:rPr>
                <w:rFonts w:ascii="Times New Roman" w:eastAsia="Times New Roman" w:hAnsi="Times New Roman" w:cs="Times New Roman"/>
                <w:color w:val="000080"/>
                <w:shd w:val="clear" w:color="auto" w:fill="F8F8F8"/>
              </w:rPr>
              <w:t xml:space="preserve"> </w:t>
            </w:r>
            <w:proofErr w:type="spellStart"/>
            <w:r>
              <w:rPr>
                <w:rFonts w:ascii="Times New Roman" w:eastAsia="Times New Roman" w:hAnsi="Times New Roman" w:cs="Times New Roman"/>
                <w:color w:val="008080"/>
                <w:shd w:val="clear" w:color="auto" w:fill="F8F8F8"/>
              </w:rPr>
              <w:t>xmlns:android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w:t>
            </w:r>
            <w:proofErr w:type="spellStart"/>
            <w:r>
              <w:rPr>
                <w:rFonts w:ascii="Times New Roman" w:eastAsia="Times New Roman" w:hAnsi="Times New Roman" w:cs="Times New Roman"/>
                <w:color w:val="DD1144"/>
                <w:shd w:val="clear" w:color="auto" w:fill="F8F8F8"/>
              </w:rPr>
              <w:t>apk</w:t>
            </w:r>
            <w:proofErr w:type="spellEnd"/>
            <w:r>
              <w:rPr>
                <w:rFonts w:ascii="Times New Roman" w:eastAsia="Times New Roman" w:hAnsi="Times New Roman" w:cs="Times New Roman"/>
                <w:color w:val="DD1144"/>
                <w:shd w:val="clear" w:color="auto" w:fill="F8F8F8"/>
              </w:rPr>
              <w:t>/res/android"</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xmlns:app</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w:t>
            </w:r>
            <w:proofErr w:type="spellStart"/>
            <w:r>
              <w:rPr>
                <w:rFonts w:ascii="Times New Roman" w:eastAsia="Times New Roman" w:hAnsi="Times New Roman" w:cs="Times New Roman"/>
                <w:color w:val="DD1144"/>
                <w:shd w:val="clear" w:color="auto" w:fill="F8F8F8"/>
              </w:rPr>
              <w:t>apk</w:t>
            </w:r>
            <w:proofErr w:type="spellEnd"/>
            <w:r>
              <w:rPr>
                <w:rFonts w:ascii="Times New Roman" w:eastAsia="Times New Roman" w:hAnsi="Times New Roman" w:cs="Times New Roman"/>
                <w:color w:val="DD1144"/>
                <w:shd w:val="clear" w:color="auto" w:fill="F8F8F8"/>
              </w:rPr>
              <w:t>/res-auto"</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xmlns:tools</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tools:context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MainActivity</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android:orientation</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splashscreen_background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TextView</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wrap_content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"USERNAME:"</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EditText</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"@+id/username"</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edittext_background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&lt;Button</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android:layout_marginTop</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w:t>
            </w:r>
            <w:proofErr w:type="spellStart"/>
            <w:r>
              <w:rPr>
                <w:rFonts w:ascii="Times New Roman" w:eastAsia="Times New Roman" w:hAnsi="Times New Roman" w:cs="Times New Roman"/>
                <w:color w:val="DD1144"/>
                <w:shd w:val="clear" w:color="auto" w:fill="F8F8F8"/>
              </w:rPr>
              <w:t>viewstatus</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button_background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"#270000"</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"View Status"</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TextView</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android:layout_marginTop</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"30dp"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wrap_content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"STATUS:"</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EditText</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"@+id/status"</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edittext_background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TextView</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android:layout_marginTop</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wrap_content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"MESSAGE:"</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android:textColor</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EditText</w:t>
            </w:r>
            <w:proofErr w:type="spellEnd"/>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android:id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"@+id/message"</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android:layout_marginLeft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android:layout_marginRight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android:layout_width</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t>
            </w:r>
            <w:proofErr w:type="spellStart"/>
            <w:r>
              <w:rPr>
                <w:rFonts w:ascii="Times New Roman" w:eastAsia="Times New Roman" w:hAnsi="Times New Roman" w:cs="Times New Roman"/>
                <w:color w:val="DD1144"/>
                <w:shd w:val="clear" w:color="auto" w:fill="F8F8F8"/>
              </w:rPr>
              <w:t>match_parent</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android:layout_height</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"200dp"</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android:background</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w:t>
            </w:r>
            <w:proofErr w:type="spellStart"/>
            <w:r>
              <w:rPr>
                <w:rFonts w:ascii="Times New Roman" w:eastAsia="Times New Roman" w:hAnsi="Times New Roman" w:cs="Times New Roman"/>
                <w:color w:val="DD1144"/>
                <w:shd w:val="clear" w:color="auto" w:fill="F8F8F8"/>
              </w:rPr>
              <w:t>edittext_background</w:t>
            </w:r>
            <w:proofErr w:type="spellEnd"/>
            <w:r>
              <w:rPr>
                <w:rFonts w:ascii="Times New Roman" w:eastAsia="Times New Roman" w:hAnsi="Times New Roman" w:cs="Times New Roman"/>
                <w:color w:val="DD1144"/>
                <w:shd w:val="clear" w:color="auto" w:fill="F8F8F8"/>
              </w:rPr>
              <w:t>"</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android:gravity</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proofErr w:type="spellStart"/>
            <w:r>
              <w:rPr>
                <w:rFonts w:ascii="Times New Roman" w:eastAsia="Times New Roman" w:hAnsi="Times New Roman" w:cs="Times New Roman"/>
                <w:color w:val="008080"/>
                <w:shd w:val="clear" w:color="auto" w:fill="F8F8F8"/>
              </w:rPr>
              <w:t>android:textSize</w:t>
            </w:r>
            <w:proofErr w:type="spellEnd"/>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w:t>
            </w:r>
            <w:proofErr w:type="spellStart"/>
            <w:r>
              <w:rPr>
                <w:rFonts w:ascii="Times New Roman" w:eastAsia="Times New Roman" w:hAnsi="Times New Roman" w:cs="Times New Roman"/>
                <w:color w:val="000080"/>
                <w:shd w:val="clear" w:color="auto" w:fill="F8F8F8"/>
              </w:rPr>
              <w:t>LinearLayout</w:t>
            </w:r>
            <w:proofErr w:type="spellEnd"/>
            <w:r>
              <w:rPr>
                <w:rFonts w:ascii="Times New Roman" w:eastAsia="Times New Roman" w:hAnsi="Times New Roman" w:cs="Times New Roman"/>
                <w:color w:val="000080"/>
                <w:shd w:val="clear" w:color="auto" w:fill="F8F8F8"/>
              </w:rPr>
              <w:t>&gt;</w:t>
            </w:r>
          </w:p>
        </w:tc>
      </w:tr>
    </w:tbl>
    <w:p w14:paraId="479E99F9" w14:textId="77777777" w:rsidR="000B4479" w:rsidRDefault="000B4479">
      <w:pPr>
        <w:spacing w:before="240" w:after="240"/>
        <w:jc w:val="both"/>
        <w:rPr>
          <w:rFonts w:ascii="Times New Roman" w:eastAsia="Times New Roman" w:hAnsi="Times New Roman" w:cs="Times New Roman"/>
          <w:sz w:val="24"/>
          <w:szCs w:val="24"/>
        </w:rPr>
      </w:pPr>
    </w:p>
    <w:p w14:paraId="2A85B5B5" w14:textId="77777777" w:rsidR="000B4479" w:rsidRDefault="006721C1">
      <w:pPr>
        <w:pStyle w:val="Heading4"/>
        <w:spacing w:after="240"/>
        <w:jc w:val="both"/>
        <w:rPr>
          <w:rFonts w:ascii="Times New Roman" w:eastAsia="Times New Roman" w:hAnsi="Times New Roman" w:cs="Times New Roman"/>
          <w:color w:val="000000"/>
          <w:sz w:val="28"/>
          <w:szCs w:val="28"/>
        </w:rPr>
      </w:pPr>
      <w:bookmarkStart w:id="83" w:name="_v2qpkx38zuhc" w:colFirst="0" w:colLast="0"/>
      <w:bookmarkEnd w:id="83"/>
      <w:r>
        <w:rPr>
          <w:rFonts w:ascii="Times New Roman" w:eastAsia="Times New Roman" w:hAnsi="Times New Roman" w:cs="Times New Roman"/>
          <w:color w:val="000000"/>
          <w:sz w:val="28"/>
          <w:szCs w:val="28"/>
        </w:rPr>
        <w:t xml:space="preserve">2.3.3.8. Back End </w:t>
      </w:r>
    </w:p>
    <w:p w14:paraId="6698A8D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5"/>
        <w:tblW w:w="0" w:type="auto"/>
        <w:tblLayout w:type="fixed"/>
        <w:tblLook w:val="0600" w:firstRow="0" w:lastRow="0" w:firstColumn="0" w:lastColumn="0" w:noHBand="1" w:noVBand="1"/>
      </w:tblPr>
      <w:tblGrid>
        <w:gridCol w:w="9360"/>
      </w:tblGrid>
      <w:tr w:rsidR="000B4479" w14:paraId="3DB93E22" w14:textId="77777777">
        <w:tc>
          <w:tcPr>
            <w:tcW w:w="9360" w:type="dxa"/>
            <w:shd w:val="clear" w:color="auto" w:fill="F8F8F8"/>
            <w:tcMar>
              <w:top w:w="100" w:type="dxa"/>
              <w:left w:w="100" w:type="dxa"/>
              <w:bottom w:w="100" w:type="dxa"/>
              <w:right w:w="100" w:type="dxa"/>
            </w:tcMar>
          </w:tcPr>
          <w:p w14:paraId="0991E98B"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com.cse.assist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androidx.annotation.NonNull</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androidx.annotation.RequiresApi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androidx.appcompat.app.AppCompatActivity</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android.app.Notification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android.app.NotificationChannel</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android.app.NotificationManager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android.content.Context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android.content.Intent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android.graphics.Color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android.os.Build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android.os.Bundle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android.view.View</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android.widget.Button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android.widget.EditText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com.google.firebase.database.DataSnapshot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com.google.firebase.database.DatabaseError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com.google.firebase.database.DatabaseReference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com.google.firebase.database.FirebaseDatabase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com.google.firebase.database.ValueEventListener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445588"/>
                <w:shd w:val="clear" w:color="auto" w:fill="F8F8F8"/>
              </w:rPr>
              <w:t>MainActivity</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445588"/>
                <w:shd w:val="clear" w:color="auto" w:fill="F8F8F8"/>
              </w:rPr>
              <w:t>AppCompatActivity</w:t>
            </w:r>
            <w:proofErr w:type="spellEnd"/>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FirebaseDatabase</w:t>
            </w:r>
            <w:proofErr w:type="spellEnd"/>
            <w:r>
              <w:rPr>
                <w:rFonts w:ascii="Times New Roman" w:eastAsia="Times New Roman" w:hAnsi="Times New Roman" w:cs="Times New Roman"/>
                <w:color w:val="333333"/>
                <w:shd w:val="clear" w:color="auto" w:fill="F8F8F8"/>
              </w:rPr>
              <w:t xml:space="preserve"> database=</w:t>
            </w:r>
            <w:proofErr w:type="spellStart"/>
            <w:r>
              <w:rPr>
                <w:rFonts w:ascii="Times New Roman" w:eastAsia="Times New Roman" w:hAnsi="Times New Roman" w:cs="Times New Roman"/>
                <w:color w:val="333333"/>
                <w:shd w:val="clear" w:color="auto" w:fill="F8F8F8"/>
              </w:rPr>
              <w:t>FirebaseDatabase.getInstance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EditText</w:t>
            </w:r>
            <w:proofErr w:type="spellEnd"/>
            <w:r>
              <w:rPr>
                <w:rFonts w:ascii="Times New Roman" w:eastAsia="Times New Roman" w:hAnsi="Times New Roman" w:cs="Times New Roman"/>
                <w:color w:val="333333"/>
                <w:shd w:val="clear" w:color="auto" w:fill="F8F8F8"/>
              </w:rPr>
              <w:t xml:space="preserve"> Status, </w:t>
            </w:r>
            <w:proofErr w:type="spellStart"/>
            <w:r>
              <w:rPr>
                <w:rFonts w:ascii="Times New Roman" w:eastAsia="Times New Roman" w:hAnsi="Times New Roman" w:cs="Times New Roman"/>
                <w:color w:val="333333"/>
                <w:shd w:val="clear" w:color="auto" w:fill="F8F8F8"/>
              </w:rPr>
              <w:t>Message,Username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Button </w:t>
            </w:r>
            <w:proofErr w:type="spellStart"/>
            <w:r>
              <w:rPr>
                <w:rFonts w:ascii="Times New Roman" w:eastAsia="Times New Roman" w:hAnsi="Times New Roman" w:cs="Times New Roman"/>
                <w:color w:val="333333"/>
                <w:shd w:val="clear" w:color="auto" w:fill="F8F8F8"/>
              </w:rPr>
              <w:t>ViewStatus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onCreate</w:t>
            </w:r>
            <w:proofErr w:type="spellEnd"/>
            <w:r>
              <w:rPr>
                <w:rFonts w:ascii="Times New Roman" w:eastAsia="Times New Roman" w:hAnsi="Times New Roman" w:cs="Times New Roman"/>
                <w:color w:val="333333"/>
                <w:shd w:val="clear" w:color="auto" w:fill="F8F8F8"/>
              </w:rPr>
              <w:t xml:space="preserve">(Bundle </w:t>
            </w:r>
            <w:proofErr w:type="spellStart"/>
            <w:r>
              <w:rPr>
                <w:rFonts w:ascii="Times New Roman" w:eastAsia="Times New Roman" w:hAnsi="Times New Roman" w:cs="Times New Roman"/>
                <w:color w:val="333333"/>
                <w:shd w:val="clear" w:color="auto" w:fill="F8F8F8"/>
              </w:rPr>
              <w:t>savedInstanceState</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savedInstanceState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setContentView</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R.layout.activity_main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Username=</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R.id.username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 = </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R.id.status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 = </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R.id.message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ViewStatus</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findViewById</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R.id.viewstatus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ViewStatus.setOnClickListener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View.OnClickListener</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onClick</w:t>
            </w:r>
            <w:proofErr w:type="spellEnd"/>
            <w:r>
              <w:rPr>
                <w:rFonts w:ascii="Times New Roman" w:eastAsia="Times New Roman" w:hAnsi="Times New Roman" w:cs="Times New Roman"/>
                <w:color w:val="333333"/>
                <w:shd w:val="clear" w:color="auto" w:fill="F8F8F8"/>
              </w:rPr>
              <w:t>(View v)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//Retrieving Data From Firebase</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DatabaseReference</w:t>
            </w:r>
            <w:proofErr w:type="spellEnd"/>
            <w:r>
              <w:rPr>
                <w:rFonts w:ascii="Times New Roman" w:eastAsia="Times New Roman" w:hAnsi="Times New Roman" w:cs="Times New Roman"/>
                <w:color w:val="333333"/>
                <w:shd w:val="clear" w:color="auto" w:fill="F8F8F8"/>
              </w:rPr>
              <w:t xml:space="preserve"> Botstatus=database.getReference(String.valueOf(Username.getText()));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Botstatus.addValueEventListener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ValueEventListener</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 xml:space="preserve">(api = </w:t>
            </w:r>
            <w:proofErr w:type="spellStart"/>
            <w:r>
              <w:rPr>
                <w:rFonts w:ascii="Times New Roman" w:eastAsia="Times New Roman" w:hAnsi="Times New Roman" w:cs="Times New Roman"/>
                <w:color w:val="333333"/>
                <w:shd w:val="clear" w:color="auto" w:fill="F8F8F8"/>
              </w:rPr>
              <w:t>Build.VERSION_CODES.O</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onDataChange</w:t>
            </w:r>
            <w:proofErr w:type="spellEnd"/>
            <w:r>
              <w:rPr>
                <w:rFonts w:ascii="Times New Roman" w:eastAsia="Times New Roman" w:hAnsi="Times New Roman" w:cs="Times New Roman"/>
                <w:color w:val="333333"/>
                <w:shd w:val="clear" w:color="auto" w:fill="F8F8F8"/>
              </w:rPr>
              <w:t xml:space="preserve">(@NonNull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DataSnapshot</w:t>
            </w:r>
            <w:proofErr w:type="spellEnd"/>
            <w:r>
              <w:rPr>
                <w:rFonts w:ascii="Times New Roman" w:eastAsia="Times New Roman" w:hAnsi="Times New Roman" w:cs="Times New Roman"/>
                <w:color w:val="333333"/>
                <w:shd w:val="clear" w:color="auto" w:fill="F8F8F8"/>
              </w:rPr>
              <w:t xml:space="preserve"> data : </w:t>
            </w:r>
            <w:proofErr w:type="spellStart"/>
            <w:r>
              <w:rPr>
                <w:rFonts w:ascii="Times New Roman" w:eastAsia="Times New Roman" w:hAnsi="Times New Roman" w:cs="Times New Roman"/>
                <w:color w:val="333333"/>
                <w:shd w:val="clear" w:color="auto" w:fill="F8F8F8"/>
              </w:rPr>
              <w:t>dataSnapshot.getChildren</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temp[</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data.getValue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toString</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i</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normal. No need to worry about anything. Thank you 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critical. You must go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NotificationManager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mNotificationManager</w:t>
            </w:r>
            <w:proofErr w:type="spellEnd"/>
            <w:r>
              <w:rPr>
                <w:rFonts w:ascii="Times New Roman" w:eastAsia="Times New Roman" w:hAnsi="Times New Roman" w:cs="Times New Roman"/>
                <w:color w:val="333333"/>
                <w:shd w:val="clear" w:color="auto" w:fill="F8F8F8"/>
              </w:rPr>
              <w:t xml:space="preserve"> = (</w:t>
            </w:r>
            <w:proofErr w:type="spellStart"/>
            <w:r>
              <w:rPr>
                <w:rFonts w:ascii="Times New Roman" w:eastAsia="Times New Roman" w:hAnsi="Times New Roman" w:cs="Times New Roman"/>
                <w:color w:val="333333"/>
                <w:shd w:val="clear" w:color="auto" w:fill="F8F8F8"/>
              </w:rPr>
              <w:t>NotificationManager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getSystemService</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Context.NOTIFICATION_SERVICE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CharSequence</w:t>
            </w:r>
            <w:proofErr w:type="spellEnd"/>
            <w:r>
              <w:rPr>
                <w:rFonts w:ascii="Times New Roman" w:eastAsia="Times New Roman" w:hAnsi="Times New Roman" w:cs="Times New Roman"/>
                <w:color w:val="333333"/>
                <w:shd w:val="clear" w:color="auto" w:fill="F8F8F8"/>
              </w:rPr>
              <w:t xml:space="preserve"> name = </w:t>
            </w:r>
            <w:proofErr w:type="spellStart"/>
            <w:r>
              <w:rPr>
                <w:rFonts w:ascii="Times New Roman" w:eastAsia="Times New Roman" w:hAnsi="Times New Roman" w:cs="Times New Roman"/>
                <w:color w:val="333333"/>
                <w:shd w:val="clear" w:color="auto" w:fill="F8F8F8"/>
              </w:rPr>
              <w:t>getString</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R.string.channel_name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 xml:space="preserve">                               String description = </w:t>
            </w:r>
            <w:proofErr w:type="spellStart"/>
            <w:r>
              <w:rPr>
                <w:rFonts w:ascii="Times New Roman" w:eastAsia="Times New Roman" w:hAnsi="Times New Roman" w:cs="Times New Roman"/>
                <w:color w:val="333333"/>
                <w:shd w:val="clear" w:color="auto" w:fill="F8F8F8"/>
              </w:rPr>
              <w:t>getString</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R.string.channel_description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w:t>
            </w:r>
            <w:proofErr w:type="spellStart"/>
            <w:r>
              <w:rPr>
                <w:rFonts w:ascii="Times New Roman" w:eastAsia="Times New Roman" w:hAnsi="Times New Roman" w:cs="Times New Roman"/>
                <w:color w:val="333333"/>
                <w:shd w:val="clear" w:color="auto" w:fill="F8F8F8"/>
              </w:rPr>
              <w:t>NotificationManager.IMPORTANCE_LOW</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NotificationChannel</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mChannel</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NotificationChannel</w:t>
            </w:r>
            <w:proofErr w:type="spellEnd"/>
            <w:r>
              <w:rPr>
                <w:rFonts w:ascii="Times New Roman" w:eastAsia="Times New Roman" w:hAnsi="Times New Roman" w:cs="Times New Roman"/>
                <w:color w:val="333333"/>
                <w:shd w:val="clear" w:color="auto" w:fill="F8F8F8"/>
              </w:rPr>
              <w:t>(id, name,importance);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mChannel.setDescription</w:t>
            </w:r>
            <w:proofErr w:type="spellEnd"/>
            <w:r>
              <w:rPr>
                <w:rFonts w:ascii="Times New Roman" w:eastAsia="Times New Roman" w:hAnsi="Times New Roman" w:cs="Times New Roman"/>
                <w:color w:val="333333"/>
                <w:shd w:val="clear" w:color="auto" w:fill="F8F8F8"/>
              </w:rPr>
              <w:t>(description);</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mChannel.enableLights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the notification light color for notifications posted to this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mChannel.setLightColor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Color.RED</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mChannel.enableVibration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mChannel.setVibrationPattern</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mNotificationManager.createNotificationChannel</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mChannel</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mNotificationManager</w:t>
            </w:r>
            <w:proofErr w:type="spellEnd"/>
            <w:r>
              <w:rPr>
                <w:rFonts w:ascii="Times New Roman" w:eastAsia="Times New Roman" w:hAnsi="Times New Roman" w:cs="Times New Roman"/>
                <w:color w:val="333333"/>
                <w:shd w:val="clear" w:color="auto" w:fill="F8F8F8"/>
              </w:rPr>
              <w:t xml:space="preserve"> = (NotificationManager)getSystemService(Context.NOTIFICATION_SERVICE);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an ID for the notification, so it can be updated.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notifyID</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Create a notification and set the notification channel.</w:t>
            </w:r>
            <w:r>
              <w:rPr>
                <w:rFonts w:ascii="Times New Roman" w:eastAsia="Times New Roman" w:hAnsi="Times New Roman" w:cs="Times New Roman"/>
                <w:color w:val="333333"/>
                <w:shd w:val="clear" w:color="auto" w:fill="F8F8F8"/>
              </w:rPr>
              <w:br/>
              <w:t xml:space="preserve">                               Notification </w:t>
            </w:r>
            <w:proofErr w:type="spellStart"/>
            <w:r>
              <w:rPr>
                <w:rFonts w:ascii="Times New Roman" w:eastAsia="Times New Roman" w:hAnsi="Times New Roman" w:cs="Times New Roman"/>
                <w:color w:val="333333"/>
                <w:shd w:val="clear" w:color="auto" w:fill="F8F8F8"/>
              </w:rPr>
              <w:t>notification</w:t>
            </w:r>
            <w:proofErr w:type="spellEnd"/>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Notification.Builder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MainActivity.</w:t>
            </w:r>
            <w:r>
              <w:rPr>
                <w:rFonts w:ascii="Times New Roman" w:eastAsia="Times New Roman" w:hAnsi="Times New Roman" w:cs="Times New Roman"/>
                <w:b/>
                <w:color w:val="333333"/>
                <w:shd w:val="clear" w:color="auto" w:fill="F8F8F8"/>
              </w:rPr>
              <w:t>this</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setContentTitle</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setContentText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setSmallIcon</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R.drawable.logo</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setChannelId</w:t>
            </w:r>
            <w:proofErr w:type="spellEnd"/>
            <w:r>
              <w:rPr>
                <w:rFonts w:ascii="Times New Roman" w:eastAsia="Times New Roman" w:hAnsi="Times New Roman" w:cs="Times New Roman"/>
                <w:color w:val="333333"/>
                <w:shd w:val="clear" w:color="auto" w:fill="F8F8F8"/>
              </w:rPr>
              <w:t>(CHANNEL_ID)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mNotificationManager.notify</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notifyID</w:t>
            </w:r>
            <w:proofErr w:type="spellEnd"/>
            <w:r>
              <w:rPr>
                <w:rFonts w:ascii="Times New Roman" w:eastAsia="Times New Roman" w:hAnsi="Times New Roman" w:cs="Times New Roman"/>
                <w:color w:val="333333"/>
                <w:shd w:val="clear" w:color="auto" w:fill="F8F8F8"/>
              </w:rPr>
              <w:t>, notification);</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Message.setText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"No need to panic. You should go to your patient.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(Exception e){</w:t>
            </w:r>
            <w:r>
              <w:rPr>
                <w:rFonts w:ascii="Times New Roman" w:eastAsia="Times New Roman" w:hAnsi="Times New Roman" w:cs="Times New Roman"/>
                <w:color w:val="333333"/>
                <w:shd w:val="clear" w:color="auto" w:fill="F8F8F8"/>
              </w:rPr>
              <w:br/>
              <w:t xml:space="preserve">                           </w:t>
            </w:r>
            <w:proofErr w:type="spellStart"/>
            <w:r>
              <w:rPr>
                <w:rFonts w:ascii="Times New Roman" w:eastAsia="Times New Roman" w:hAnsi="Times New Roman" w:cs="Times New Roman"/>
                <w:color w:val="333333"/>
                <w:shd w:val="clear" w:color="auto" w:fill="F8F8F8"/>
              </w:rPr>
              <w:t>Status.setTextColor</w:t>
            </w:r>
            <w:proofErr w:type="spellEnd"/>
            <w:r>
              <w:rPr>
                <w:rFonts w:ascii="Times New Roman" w:eastAsia="Times New Roman" w:hAnsi="Times New Roman" w:cs="Times New Roman"/>
                <w:color w:val="333333"/>
                <w:shd w:val="clear" w:color="auto" w:fill="F8F8F8"/>
              </w:rPr>
              <w:t>(</w:t>
            </w:r>
            <w:proofErr w:type="spellStart"/>
            <w:r>
              <w:rPr>
                <w:rFonts w:ascii="Times New Roman" w:eastAsia="Times New Roman" w:hAnsi="Times New Roman" w:cs="Times New Roman"/>
                <w:color w:val="333333"/>
                <w:shd w:val="clear" w:color="auto" w:fill="F8F8F8"/>
              </w:rPr>
              <w:t>Color.parseColor</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"#000000"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proofErr w:type="spellStart"/>
            <w:r>
              <w:rPr>
                <w:rFonts w:ascii="Times New Roman" w:eastAsia="Times New Roman" w:hAnsi="Times New Roman" w:cs="Times New Roman"/>
                <w:color w:val="333333"/>
                <w:shd w:val="clear" w:color="auto" w:fill="F8F8F8"/>
              </w:rPr>
              <w:t>Status.setText</w:t>
            </w:r>
            <w:proofErr w:type="spellEnd"/>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"An unknown error occurred"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b/>
                <w:color w:val="990000"/>
                <w:shd w:val="clear" w:color="auto" w:fill="F8F8F8"/>
              </w:rPr>
              <w:t>onCancelled</w:t>
            </w:r>
            <w:proofErr w:type="spellEnd"/>
            <w:r>
              <w:rPr>
                <w:rFonts w:ascii="Times New Roman" w:eastAsia="Times New Roman" w:hAnsi="Times New Roman" w:cs="Times New Roman"/>
                <w:color w:val="333333"/>
                <w:shd w:val="clear" w:color="auto" w:fill="F8F8F8"/>
              </w:rPr>
              <w:t xml:space="preserve">(@NonNull </w:t>
            </w:r>
            <w:proofErr w:type="spellStart"/>
            <w:r>
              <w:rPr>
                <w:rFonts w:ascii="Times New Roman" w:eastAsia="Times New Roman" w:hAnsi="Times New Roman" w:cs="Times New Roman"/>
                <w:color w:val="333333"/>
                <w:shd w:val="clear" w:color="auto" w:fill="F8F8F8"/>
              </w:rPr>
              <w:t>DatabaseError</w:t>
            </w:r>
            <w:proofErr w:type="spellEnd"/>
            <w:r>
              <w:rPr>
                <w:rFonts w:ascii="Times New Roman" w:eastAsia="Times New Roman" w:hAnsi="Times New Roman" w:cs="Times New Roman"/>
                <w:color w:val="333333"/>
                <w:shd w:val="clear" w:color="auto" w:fill="F8F8F8"/>
              </w:rPr>
              <w:t xml:space="preserve"> </w:t>
            </w:r>
            <w:proofErr w:type="spellStart"/>
            <w:r>
              <w:rPr>
                <w:rFonts w:ascii="Times New Roman" w:eastAsia="Times New Roman" w:hAnsi="Times New Roman" w:cs="Times New Roman"/>
                <w:color w:val="333333"/>
                <w:shd w:val="clear" w:color="auto" w:fill="F8F8F8"/>
              </w:rPr>
              <w:t>databaseError</w:t>
            </w:r>
            <w:proofErr w:type="spellEnd"/>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//Retrieving Data ends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06916084" w14:textId="4E397DBD" w:rsidR="000B4479" w:rsidRDefault="000B4479">
      <w:pPr>
        <w:spacing w:before="240" w:after="240"/>
        <w:jc w:val="both"/>
        <w:rPr>
          <w:rFonts w:ascii="Times New Roman" w:eastAsia="Times New Roman" w:hAnsi="Times New Roman" w:cs="Times New Roman"/>
          <w:sz w:val="24"/>
          <w:szCs w:val="24"/>
        </w:rPr>
      </w:pPr>
    </w:p>
    <w:p w14:paraId="0E99A324" w14:textId="77777777" w:rsidR="00D02F0A" w:rsidRDefault="00D02F0A">
      <w:pPr>
        <w:spacing w:before="240" w:after="240"/>
        <w:jc w:val="both"/>
        <w:rPr>
          <w:rFonts w:ascii="Times New Roman" w:eastAsia="Times New Roman" w:hAnsi="Times New Roman" w:cs="Times New Roman"/>
          <w:sz w:val="24"/>
          <w:szCs w:val="24"/>
        </w:rPr>
      </w:pPr>
    </w:p>
    <w:p w14:paraId="12306A58" w14:textId="77777777" w:rsidR="000B4479" w:rsidRDefault="006721C1">
      <w:pPr>
        <w:pStyle w:val="Heading2"/>
        <w:spacing w:before="240" w:after="240"/>
        <w:jc w:val="both"/>
        <w:rPr>
          <w:rFonts w:ascii="Times New Roman" w:eastAsia="Times New Roman" w:hAnsi="Times New Roman" w:cs="Times New Roman"/>
          <w:sz w:val="28"/>
          <w:szCs w:val="28"/>
        </w:rPr>
      </w:pPr>
      <w:bookmarkStart w:id="84" w:name="_j2kkwas71nui" w:colFirst="0" w:colLast="0"/>
      <w:bookmarkEnd w:id="84"/>
      <w:r>
        <w:rPr>
          <w:rFonts w:ascii="Times New Roman" w:eastAsia="Times New Roman" w:hAnsi="Times New Roman" w:cs="Times New Roman"/>
          <w:sz w:val="28"/>
          <w:szCs w:val="28"/>
        </w:rPr>
        <w:t>2.4 Technical Design: System Level</w:t>
      </w:r>
    </w:p>
    <w:p w14:paraId="666C62E5" w14:textId="77777777" w:rsidR="000B4479" w:rsidRDefault="00F12891">
      <w:pPr>
        <w:pStyle w:val="Heading4"/>
        <w:spacing w:before="240" w:after="240"/>
        <w:jc w:val="both"/>
        <w:rPr>
          <w:rFonts w:ascii="Times New Roman" w:eastAsia="Times New Roman" w:hAnsi="Times New Roman" w:cs="Times New Roman"/>
          <w:color w:val="000000"/>
          <w:sz w:val="28"/>
          <w:szCs w:val="28"/>
        </w:rPr>
      </w:pPr>
      <w:bookmarkStart w:id="85" w:name="_i4enl6wukwt4" w:colFirst="0" w:colLast="0"/>
      <w:bookmarkEnd w:id="85"/>
      <w:r>
        <w:rPr>
          <w:rFonts w:ascii="Times New Roman" w:eastAsia="Times New Roman" w:hAnsi="Times New Roman" w:cs="Times New Roman"/>
          <w:color w:val="000000"/>
          <w:sz w:val="28"/>
          <w:szCs w:val="28"/>
        </w:rPr>
        <w:t>2.4.1. Block Diagram</w:t>
      </w:r>
    </w:p>
    <w:p w14:paraId="671ADC7B" w14:textId="77777777" w:rsidR="000B4479" w:rsidRDefault="000B4479">
      <w:pPr>
        <w:rPr>
          <w:rFonts w:ascii="Times New Roman" w:eastAsia="Times New Roman" w:hAnsi="Times New Roman" w:cs="Times New Roman"/>
        </w:rPr>
      </w:pPr>
    </w:p>
    <w:p w14:paraId="0C894D1A"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2DFE468" wp14:editId="124A6198">
            <wp:extent cx="5943600" cy="33528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352800"/>
                    </a:xfrm>
                    <a:prstGeom prst="rect">
                      <a:avLst/>
                    </a:prstGeom>
                    <a:ln/>
                  </pic:spPr>
                </pic:pic>
              </a:graphicData>
            </a:graphic>
          </wp:inline>
        </w:drawing>
      </w:r>
    </w:p>
    <w:p w14:paraId="0A5F9FF0" w14:textId="77777777"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w:t>
      </w:r>
    </w:p>
    <w:p w14:paraId="685EE510" w14:textId="77777777" w:rsidR="008E0D46" w:rsidRDefault="008E0D46">
      <w:pPr>
        <w:spacing w:before="240" w:after="240"/>
        <w:jc w:val="both"/>
        <w:rPr>
          <w:rFonts w:ascii="Times New Roman" w:eastAsia="Times New Roman" w:hAnsi="Times New Roman" w:cs="Times New Roman"/>
          <w:sz w:val="24"/>
          <w:szCs w:val="24"/>
        </w:rPr>
      </w:pPr>
    </w:p>
    <w:p w14:paraId="1187643A" w14:textId="3214F099"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idea is to retrieve images from video and detect hand gestures. Depending on the hand gesture, our system will compare it with existing training data and will tell us the type of detection it detects. Then this data will be transmitted to the database where it will notify the user through push notification that if the disabled or old individuals need any kind of assistance.</w:t>
      </w:r>
    </w:p>
    <w:p w14:paraId="2059B67A" w14:textId="2CBA2C01" w:rsidR="00D02F0A" w:rsidRDefault="00D02F0A">
      <w:pPr>
        <w:spacing w:before="240" w:after="240"/>
        <w:jc w:val="both"/>
        <w:rPr>
          <w:rFonts w:ascii="Times New Roman" w:eastAsia="Times New Roman" w:hAnsi="Times New Roman" w:cs="Times New Roman"/>
          <w:sz w:val="24"/>
          <w:szCs w:val="24"/>
        </w:rPr>
      </w:pPr>
    </w:p>
    <w:p w14:paraId="7D36F95A" w14:textId="77777777" w:rsidR="00D02F0A" w:rsidRDefault="00D02F0A">
      <w:pPr>
        <w:spacing w:before="240" w:after="240"/>
        <w:jc w:val="both"/>
        <w:rPr>
          <w:rFonts w:ascii="Times New Roman" w:eastAsia="Times New Roman" w:hAnsi="Times New Roman" w:cs="Times New Roman"/>
          <w:sz w:val="24"/>
          <w:szCs w:val="24"/>
        </w:rPr>
      </w:pPr>
    </w:p>
    <w:p w14:paraId="121CB4BA" w14:textId="77777777" w:rsidR="000B4479" w:rsidRDefault="006721C1">
      <w:pPr>
        <w:pStyle w:val="Heading4"/>
        <w:spacing w:before="240" w:after="240"/>
        <w:jc w:val="both"/>
        <w:rPr>
          <w:rFonts w:ascii="Times New Roman" w:eastAsia="Times New Roman" w:hAnsi="Times New Roman" w:cs="Times New Roman"/>
          <w:color w:val="000000"/>
          <w:sz w:val="28"/>
          <w:szCs w:val="28"/>
        </w:rPr>
      </w:pPr>
      <w:bookmarkStart w:id="86" w:name="_fxelp8umo6iu" w:colFirst="0" w:colLast="0"/>
      <w:bookmarkEnd w:id="86"/>
      <w:r>
        <w:rPr>
          <w:rFonts w:ascii="Times New Roman" w:eastAsia="Times New Roman" w:hAnsi="Times New Roman" w:cs="Times New Roman"/>
          <w:color w:val="000000"/>
          <w:sz w:val="28"/>
          <w:szCs w:val="28"/>
        </w:rPr>
        <w:t xml:space="preserve">2.4.2.            </w:t>
      </w:r>
      <w:r w:rsidR="00903C48">
        <w:rPr>
          <w:rFonts w:ascii="Times New Roman" w:eastAsia="Times New Roman" w:hAnsi="Times New Roman" w:cs="Times New Roman"/>
          <w:color w:val="000000"/>
          <w:sz w:val="28"/>
          <w:szCs w:val="28"/>
        </w:rPr>
        <w:t>Component Diagram</w:t>
      </w:r>
    </w:p>
    <w:p w14:paraId="724E0B20" w14:textId="77777777" w:rsidR="000B4479" w:rsidRDefault="006721C1">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4A8EC8C7" wp14:editId="62B95BD9">
            <wp:extent cx="4838700" cy="260985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838700" cy="2609850"/>
                    </a:xfrm>
                    <a:prstGeom prst="rect">
                      <a:avLst/>
                    </a:prstGeom>
                    <a:ln/>
                  </pic:spPr>
                </pic:pic>
              </a:graphicData>
            </a:graphic>
          </wp:inline>
        </w:drawing>
      </w:r>
    </w:p>
    <w:p w14:paraId="370DB65F" w14:textId="1B867B98"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t>
      </w:r>
    </w:p>
    <w:p w14:paraId="76FAA476" w14:textId="77777777" w:rsidR="008E0D46" w:rsidRDefault="008E0D46">
      <w:pPr>
        <w:spacing w:before="240" w:after="240"/>
        <w:jc w:val="center"/>
        <w:rPr>
          <w:rFonts w:ascii="Times New Roman" w:eastAsia="Times New Roman" w:hAnsi="Times New Roman" w:cs="Times New Roman"/>
          <w:b/>
          <w:sz w:val="24"/>
          <w:szCs w:val="24"/>
        </w:rPr>
      </w:pPr>
    </w:p>
    <w:p w14:paraId="241A3C25" w14:textId="77777777" w:rsidR="000B4479" w:rsidRDefault="00DC3AE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based on machine learning which is based on Python, and </w:t>
      </w:r>
      <w:proofErr w:type="spellStart"/>
      <w:r>
        <w:rPr>
          <w:rFonts w:ascii="Times New Roman" w:eastAsia="Times New Roman" w:hAnsi="Times New Roman" w:cs="Times New Roman"/>
          <w:sz w:val="24"/>
          <w:szCs w:val="24"/>
        </w:rPr>
        <w:t>andorid</w:t>
      </w:r>
      <w:proofErr w:type="spellEnd"/>
      <w:r>
        <w:rPr>
          <w:rFonts w:ascii="Times New Roman" w:eastAsia="Times New Roman" w:hAnsi="Times New Roman" w:cs="Times New Roman"/>
          <w:sz w:val="24"/>
          <w:szCs w:val="24"/>
        </w:rPr>
        <w:t xml:space="preserve"> studio mainly based on Java. Database connects </w:t>
      </w:r>
      <w:proofErr w:type="gramStart"/>
      <w:r>
        <w:rPr>
          <w:rFonts w:ascii="Times New Roman" w:eastAsia="Times New Roman" w:hAnsi="Times New Roman" w:cs="Times New Roman"/>
          <w:sz w:val="24"/>
          <w:szCs w:val="24"/>
        </w:rPr>
        <w:t>this two environment</w:t>
      </w:r>
      <w:proofErr w:type="gram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fullfill</w:t>
      </w:r>
      <w:proofErr w:type="spellEnd"/>
      <w:r>
        <w:rPr>
          <w:rFonts w:ascii="Times New Roman" w:eastAsia="Times New Roman" w:hAnsi="Times New Roman" w:cs="Times New Roman"/>
          <w:sz w:val="24"/>
          <w:szCs w:val="24"/>
        </w:rPr>
        <w:t xml:space="preserve"> our target. Camera detects the images and the </w:t>
      </w:r>
      <w:proofErr w:type="spellStart"/>
      <w:r>
        <w:rPr>
          <w:rFonts w:ascii="Times New Roman" w:eastAsia="Times New Roman" w:hAnsi="Times New Roman" w:cs="Times New Roman"/>
          <w:sz w:val="24"/>
          <w:szCs w:val="24"/>
        </w:rPr>
        <w:t>algoritm</w:t>
      </w:r>
      <w:proofErr w:type="spellEnd"/>
      <w:r>
        <w:rPr>
          <w:rFonts w:ascii="Times New Roman" w:eastAsia="Times New Roman" w:hAnsi="Times New Roman" w:cs="Times New Roman"/>
          <w:sz w:val="24"/>
          <w:szCs w:val="24"/>
        </w:rPr>
        <w:t xml:space="preserve"> filters the image through greyscale. All this process is completed by Raspberry pi which we use as our base operating component.</w:t>
      </w:r>
    </w:p>
    <w:p w14:paraId="1D8224EB" w14:textId="77777777" w:rsidR="000B4479" w:rsidRDefault="006721C1">
      <w:pPr>
        <w:pStyle w:val="Heading4"/>
        <w:spacing w:before="240" w:after="240"/>
        <w:jc w:val="both"/>
        <w:rPr>
          <w:rFonts w:ascii="Times New Roman" w:eastAsia="Times New Roman" w:hAnsi="Times New Roman" w:cs="Times New Roman"/>
          <w:color w:val="000000"/>
          <w:sz w:val="28"/>
          <w:szCs w:val="28"/>
          <w:highlight w:val="yellow"/>
        </w:rPr>
      </w:pPr>
      <w:bookmarkStart w:id="87" w:name="_atj1unttfe4j" w:colFirst="0" w:colLast="0"/>
      <w:bookmarkEnd w:id="87"/>
      <w:r>
        <w:rPr>
          <w:rFonts w:ascii="Times New Roman" w:eastAsia="Times New Roman" w:hAnsi="Times New Roman" w:cs="Times New Roman"/>
          <w:color w:val="000000"/>
          <w:sz w:val="28"/>
          <w:szCs w:val="28"/>
        </w:rPr>
        <w:lastRenderedPageBreak/>
        <w:t xml:space="preserve"> 2.4.3            Flow Chart</w:t>
      </w:r>
    </w:p>
    <w:p w14:paraId="24CF1E2B" w14:textId="77777777" w:rsidR="000B4479" w:rsidRDefault="006721C1">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C0580B3" wp14:editId="7A27504E">
            <wp:extent cx="2779373" cy="409098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779373" cy="4090988"/>
                    </a:xfrm>
                    <a:prstGeom prst="rect">
                      <a:avLst/>
                    </a:prstGeom>
                    <a:ln/>
                  </pic:spPr>
                </pic:pic>
              </a:graphicData>
            </a:graphic>
          </wp:inline>
        </w:drawing>
      </w:r>
    </w:p>
    <w:p w14:paraId="38C52672" w14:textId="5A47B554"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C0441BB" w14:textId="77777777" w:rsidR="000E292D" w:rsidRDefault="000E292D">
      <w:pPr>
        <w:spacing w:before="240" w:after="240"/>
        <w:jc w:val="center"/>
        <w:rPr>
          <w:rFonts w:ascii="Times New Roman" w:eastAsia="Times New Roman" w:hAnsi="Times New Roman" w:cs="Times New Roman"/>
          <w:b/>
          <w:sz w:val="24"/>
          <w:szCs w:val="24"/>
        </w:rPr>
      </w:pPr>
    </w:p>
    <w:p w14:paraId="7E60C08C" w14:textId="3C8B6C04"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of our system is quite simple. Our system will first try to detect hand gestures through Pi-cam. If it detects any gesture, then it will check if the gesture shows any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by comparing it with previously inserted training data. If it is a Normal Call, then it will ring the alarm, but if it is not the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then it must be an </w:t>
      </w:r>
      <w:r>
        <w:rPr>
          <w:rFonts w:ascii="Times New Roman" w:eastAsia="Times New Roman" w:hAnsi="Times New Roman" w:cs="Times New Roman"/>
          <w:b/>
          <w:sz w:val="24"/>
          <w:szCs w:val="24"/>
        </w:rPr>
        <w:t>Emergency Call</w:t>
      </w:r>
      <w:r>
        <w:rPr>
          <w:rFonts w:ascii="Times New Roman" w:eastAsia="Times New Roman" w:hAnsi="Times New Roman" w:cs="Times New Roman"/>
          <w:sz w:val="24"/>
          <w:szCs w:val="24"/>
        </w:rPr>
        <w:t xml:space="preserve"> and it will immediately notify the user who is using the android app and can call for medical assistance.</w:t>
      </w:r>
    </w:p>
    <w:p w14:paraId="4BBB990A" w14:textId="76EAE853" w:rsidR="000E292D" w:rsidRDefault="000E292D">
      <w:pPr>
        <w:spacing w:before="240" w:after="240"/>
        <w:jc w:val="both"/>
        <w:rPr>
          <w:rFonts w:ascii="Times New Roman" w:eastAsia="Times New Roman" w:hAnsi="Times New Roman" w:cs="Times New Roman"/>
          <w:sz w:val="24"/>
          <w:szCs w:val="24"/>
        </w:rPr>
      </w:pPr>
    </w:p>
    <w:p w14:paraId="2CDFB43C" w14:textId="1D1233D9" w:rsidR="000E292D" w:rsidRDefault="000E292D">
      <w:pPr>
        <w:spacing w:before="240" w:after="240"/>
        <w:jc w:val="both"/>
        <w:rPr>
          <w:rFonts w:ascii="Times New Roman" w:eastAsia="Times New Roman" w:hAnsi="Times New Roman" w:cs="Times New Roman"/>
          <w:sz w:val="24"/>
          <w:szCs w:val="24"/>
        </w:rPr>
      </w:pPr>
    </w:p>
    <w:p w14:paraId="5E5BBB56" w14:textId="002EB23B" w:rsidR="000E292D" w:rsidRDefault="000E292D">
      <w:pPr>
        <w:spacing w:before="240" w:after="240"/>
        <w:jc w:val="both"/>
        <w:rPr>
          <w:rFonts w:ascii="Times New Roman" w:eastAsia="Times New Roman" w:hAnsi="Times New Roman" w:cs="Times New Roman"/>
          <w:sz w:val="24"/>
          <w:szCs w:val="24"/>
        </w:rPr>
      </w:pPr>
    </w:p>
    <w:p w14:paraId="1A7828B3" w14:textId="0EBE1567" w:rsidR="000E292D" w:rsidRDefault="000E292D">
      <w:pPr>
        <w:spacing w:before="240" w:after="240"/>
        <w:jc w:val="both"/>
        <w:rPr>
          <w:rFonts w:ascii="Times New Roman" w:eastAsia="Times New Roman" w:hAnsi="Times New Roman" w:cs="Times New Roman"/>
          <w:sz w:val="24"/>
          <w:szCs w:val="24"/>
        </w:rPr>
      </w:pPr>
    </w:p>
    <w:p w14:paraId="09EF154E" w14:textId="77777777" w:rsidR="000E292D" w:rsidRDefault="000E292D">
      <w:pPr>
        <w:spacing w:before="240" w:after="240"/>
        <w:jc w:val="both"/>
        <w:rPr>
          <w:rFonts w:ascii="Times New Roman" w:eastAsia="Times New Roman" w:hAnsi="Times New Roman" w:cs="Times New Roman"/>
          <w:sz w:val="24"/>
          <w:szCs w:val="24"/>
        </w:rPr>
      </w:pPr>
    </w:p>
    <w:p w14:paraId="60C7B298" w14:textId="3411026A" w:rsidR="000B4479" w:rsidRDefault="006721C1">
      <w:pPr>
        <w:pStyle w:val="Heading4"/>
        <w:spacing w:before="240" w:after="240"/>
        <w:jc w:val="both"/>
        <w:rPr>
          <w:rFonts w:ascii="Times New Roman" w:eastAsia="Times New Roman" w:hAnsi="Times New Roman" w:cs="Times New Roman"/>
          <w:color w:val="000000"/>
          <w:sz w:val="28"/>
          <w:szCs w:val="28"/>
        </w:rPr>
      </w:pPr>
      <w:bookmarkStart w:id="88" w:name="_olab345sffgl" w:colFirst="0" w:colLast="0"/>
      <w:bookmarkEnd w:id="88"/>
      <w:r>
        <w:rPr>
          <w:rFonts w:ascii="Times New Roman" w:eastAsia="Times New Roman" w:hAnsi="Times New Roman" w:cs="Times New Roman"/>
          <w:color w:val="000000"/>
          <w:sz w:val="28"/>
          <w:szCs w:val="28"/>
        </w:rPr>
        <w:lastRenderedPageBreak/>
        <w:t xml:space="preserve">2.4.4 Hardware Connection: </w:t>
      </w:r>
    </w:p>
    <w:p w14:paraId="0B967560" w14:textId="2621A7B0" w:rsidR="000E292D" w:rsidRDefault="000E292D" w:rsidP="000E292D"/>
    <w:p w14:paraId="742ACD2C" w14:textId="77777777" w:rsidR="000E292D" w:rsidRPr="000E292D" w:rsidRDefault="000E292D" w:rsidP="000E292D"/>
    <w:p w14:paraId="681B553F" w14:textId="77777777" w:rsidR="000B4479" w:rsidRDefault="006721C1">
      <w:pPr>
        <w:jc w:val="center"/>
      </w:pPr>
      <w:r>
        <w:rPr>
          <w:noProof/>
          <w:lang w:val="en-US"/>
        </w:rPr>
        <w:drawing>
          <wp:inline distT="114300" distB="114300" distL="114300" distR="114300" wp14:anchorId="5140B526" wp14:editId="3A72538A">
            <wp:extent cx="5943600" cy="26416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641600"/>
                    </a:xfrm>
                    <a:prstGeom prst="rect">
                      <a:avLst/>
                    </a:prstGeom>
                    <a:ln/>
                  </pic:spPr>
                </pic:pic>
              </a:graphicData>
            </a:graphic>
          </wp:inline>
        </w:drawing>
      </w:r>
    </w:p>
    <w:p w14:paraId="193DCCA3" w14:textId="77777777" w:rsidR="000E292D" w:rsidRDefault="000E292D">
      <w:pPr>
        <w:jc w:val="center"/>
        <w:rPr>
          <w:rFonts w:ascii="Times New Roman" w:eastAsia="Times New Roman" w:hAnsi="Times New Roman" w:cs="Times New Roman"/>
          <w:b/>
          <w:sz w:val="24"/>
          <w:szCs w:val="24"/>
        </w:rPr>
      </w:pPr>
    </w:p>
    <w:p w14:paraId="24228ED2" w14:textId="77777777" w:rsidR="000E292D" w:rsidRDefault="000E292D">
      <w:pPr>
        <w:jc w:val="center"/>
        <w:rPr>
          <w:rFonts w:ascii="Times New Roman" w:eastAsia="Times New Roman" w:hAnsi="Times New Roman" w:cs="Times New Roman"/>
          <w:b/>
          <w:sz w:val="24"/>
          <w:szCs w:val="24"/>
        </w:rPr>
      </w:pPr>
    </w:p>
    <w:p w14:paraId="7BA23E88" w14:textId="72E05B7C" w:rsidR="000B4479" w:rsidRDefault="006721C1">
      <w:pPr>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 xml:space="preserve">Figure: </w:t>
      </w:r>
      <w:r w:rsidR="00F66337">
        <w:rPr>
          <w:rFonts w:ascii="Times New Roman" w:eastAsia="Times New Roman" w:hAnsi="Times New Roman" w:cs="Times New Roman"/>
          <w:b/>
          <w:sz w:val="24"/>
          <w:szCs w:val="24"/>
        </w:rPr>
        <w:t>14</w:t>
      </w:r>
    </w:p>
    <w:p w14:paraId="11089580" w14:textId="115BFFAF" w:rsidR="000E292D" w:rsidRDefault="000E292D">
      <w:pPr>
        <w:jc w:val="center"/>
        <w:rPr>
          <w:rFonts w:ascii="Times New Roman" w:eastAsia="Times New Roman" w:hAnsi="Times New Roman" w:cs="Times New Roman"/>
          <w:b/>
          <w:sz w:val="24"/>
          <w:szCs w:val="24"/>
        </w:rPr>
      </w:pPr>
    </w:p>
    <w:p w14:paraId="116C8830" w14:textId="77777777" w:rsidR="000E292D" w:rsidRPr="00903C48" w:rsidRDefault="000E292D">
      <w:pPr>
        <w:jc w:val="center"/>
        <w:rPr>
          <w:rFonts w:ascii="Times New Roman" w:eastAsia="Times New Roman" w:hAnsi="Times New Roman" w:cs="Times New Roman"/>
          <w:b/>
          <w:sz w:val="24"/>
          <w:szCs w:val="24"/>
        </w:rPr>
      </w:pPr>
    </w:p>
    <w:p w14:paraId="1A45CFC9" w14:textId="1A5A5570" w:rsidR="000B4479" w:rsidRDefault="006721C1">
      <w:pPr>
        <w:pStyle w:val="Heading4"/>
        <w:spacing w:before="240" w:after="240"/>
        <w:jc w:val="both"/>
        <w:rPr>
          <w:rFonts w:ascii="Times New Roman" w:eastAsia="Times New Roman" w:hAnsi="Times New Roman" w:cs="Times New Roman"/>
          <w:color w:val="000000"/>
        </w:rPr>
      </w:pPr>
      <w:bookmarkStart w:id="89" w:name="_1hf25wutm7k6" w:colFirst="0" w:colLast="0"/>
      <w:bookmarkEnd w:id="89"/>
      <w:r>
        <w:rPr>
          <w:rFonts w:ascii="Times New Roman" w:eastAsia="Times New Roman" w:hAnsi="Times New Roman" w:cs="Times New Roman"/>
          <w:color w:val="000000"/>
        </w:rPr>
        <w:t xml:space="preserve">We are using Raspberry PI 3 B+ as our main computing device. Where we are running our python code to operate all the devices and send data to the database. For recording </w:t>
      </w:r>
      <w:proofErr w:type="gramStart"/>
      <w:r>
        <w:rPr>
          <w:rFonts w:ascii="Times New Roman" w:eastAsia="Times New Roman" w:hAnsi="Times New Roman" w:cs="Times New Roman"/>
          <w:color w:val="000000"/>
        </w:rPr>
        <w:t>video</w:t>
      </w:r>
      <w:proofErr w:type="gramEnd"/>
      <w:r>
        <w:rPr>
          <w:rFonts w:ascii="Times New Roman" w:eastAsia="Times New Roman" w:hAnsi="Times New Roman" w:cs="Times New Roman"/>
          <w:color w:val="000000"/>
        </w:rPr>
        <w:t xml:space="preserve"> we connected a raspberry pi camera with Raspberry PI 3 B+. or sending the data to the database Raspberry PI must be connected with a router for internet access. We also need a display (Monitor) for watching the output of the camera and we also have to connect a speaker for emergency warning. Raspberry PI will capture live video using Raspberry Pi camera then it will process the video and detect the hand gesture then it will show the predicted value on screen and will send the value to the database through the internet. In case of emergency status, the Raspberry PI will also play voice alarm using the speaker. For viewing the status from the database anyone with the android application named ‘ASSIST’ will be able to see patient status from any corner of the world. Only he or she will need an internet connection and login information.</w:t>
      </w:r>
    </w:p>
    <w:p w14:paraId="168C6D80" w14:textId="245189BD" w:rsidR="000E292D" w:rsidRDefault="000E292D" w:rsidP="000E292D"/>
    <w:p w14:paraId="671DE103" w14:textId="004E29A1" w:rsidR="000E292D" w:rsidRDefault="000E292D" w:rsidP="000E292D"/>
    <w:p w14:paraId="519FAA6D" w14:textId="755A067D" w:rsidR="000E292D" w:rsidRDefault="000E292D" w:rsidP="000E292D"/>
    <w:p w14:paraId="19B7F168" w14:textId="40B4F055" w:rsidR="000E292D" w:rsidRDefault="000E292D" w:rsidP="000E292D"/>
    <w:p w14:paraId="7874C6A4" w14:textId="32F572A5" w:rsidR="000E292D" w:rsidRDefault="000E292D" w:rsidP="000E292D"/>
    <w:p w14:paraId="0D3C0188" w14:textId="52136CDC" w:rsidR="000E292D" w:rsidRDefault="000E292D" w:rsidP="000E292D"/>
    <w:p w14:paraId="67776FF4" w14:textId="77777777" w:rsidR="000E292D" w:rsidRPr="000E292D" w:rsidRDefault="000E292D" w:rsidP="000E292D"/>
    <w:p w14:paraId="0341068C" w14:textId="77777777" w:rsidR="000B4479" w:rsidRDefault="006721C1" w:rsidP="00903C48">
      <w:pPr>
        <w:pStyle w:val="Heading2"/>
        <w:spacing w:before="240" w:after="240"/>
        <w:jc w:val="both"/>
        <w:rPr>
          <w:rFonts w:ascii="Times New Roman" w:eastAsia="Times New Roman" w:hAnsi="Times New Roman" w:cs="Times New Roman"/>
          <w:sz w:val="24"/>
          <w:szCs w:val="24"/>
          <w:highlight w:val="yellow"/>
        </w:rPr>
      </w:pPr>
      <w:bookmarkStart w:id="90" w:name="_3pt6kzx9up8f" w:colFirst="0" w:colLast="0"/>
      <w:bookmarkEnd w:id="90"/>
      <w:r>
        <w:rPr>
          <w:rFonts w:ascii="Times New Roman" w:eastAsia="Times New Roman" w:hAnsi="Times New Roman" w:cs="Times New Roman"/>
          <w:sz w:val="28"/>
          <w:szCs w:val="28"/>
        </w:rPr>
        <w:lastRenderedPageBreak/>
        <w:t>2.5             Required Skills</w:t>
      </w:r>
    </w:p>
    <w:p w14:paraId="70A4E8FF"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some components we have used to complete this project. They are given below. </w:t>
      </w:r>
    </w:p>
    <w:p w14:paraId="018B6B10" w14:textId="77777777" w:rsidR="000B4479" w:rsidRDefault="006721C1">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5C9708EC"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14:paraId="293E23D9"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14:paraId="4FF2002A"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14:paraId="11FD3E47"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3B4AD64D"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410C1DC4"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14:paraId="08DEC139"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p w14:paraId="64A75317" w14:textId="77777777" w:rsidR="000B4479" w:rsidRDefault="006721C1">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14:paraId="022B79B8" w14:textId="77777777" w:rsidR="000B4479" w:rsidRDefault="006721C1">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14:paraId="58E92B95" w14:textId="77777777" w:rsidR="00903C48" w:rsidRDefault="00903C48" w:rsidP="00903C48">
      <w:pPr>
        <w:ind w:left="1440"/>
        <w:jc w:val="both"/>
        <w:rPr>
          <w:rFonts w:ascii="Times New Roman" w:eastAsia="Times New Roman" w:hAnsi="Times New Roman" w:cs="Times New Roman"/>
          <w:sz w:val="24"/>
          <w:szCs w:val="24"/>
        </w:rPr>
      </w:pPr>
    </w:p>
    <w:p w14:paraId="0439E5A0"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14:paraId="3C2AE439" w14:textId="77777777" w:rsidR="000B4479" w:rsidRDefault="006721C1">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14:paraId="548221EB" w14:textId="77777777" w:rsidR="000B4479" w:rsidRDefault="000B4479">
      <w:pPr>
        <w:spacing w:before="240" w:after="240"/>
        <w:ind w:left="720"/>
        <w:jc w:val="both"/>
        <w:rPr>
          <w:rFonts w:ascii="Times New Roman" w:eastAsia="Times New Roman" w:hAnsi="Times New Roman" w:cs="Times New Roman"/>
          <w:sz w:val="24"/>
          <w:szCs w:val="24"/>
        </w:rPr>
      </w:pPr>
    </w:p>
    <w:p w14:paraId="1F5C0B97" w14:textId="5CCDE1FC"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base component, we have used Raspberry pi to operate the whole system, and for storing all the information, we have used “Firebase”, a free database storage by Google, to make the android application, we have used “Android Studio” and there, we have used Java programming language. For the main coding and compiling, we have used “Anaconda” which is a free and open-source distribution of the Python and R programming languages for scientific computing, that aims to simplify package management and deployment. Also, we have used a Raspberry Pi camera to detect hand gestures.</w:t>
      </w:r>
    </w:p>
    <w:p w14:paraId="61635643" w14:textId="3AF140C0" w:rsidR="000E292D" w:rsidRDefault="000E292D">
      <w:pPr>
        <w:spacing w:before="240" w:after="240"/>
        <w:jc w:val="both"/>
        <w:rPr>
          <w:rFonts w:ascii="Times New Roman" w:eastAsia="Times New Roman" w:hAnsi="Times New Roman" w:cs="Times New Roman"/>
          <w:sz w:val="24"/>
          <w:szCs w:val="24"/>
        </w:rPr>
      </w:pPr>
    </w:p>
    <w:p w14:paraId="544DDB9E" w14:textId="49EF1C62" w:rsidR="000E292D" w:rsidRDefault="000E292D">
      <w:pPr>
        <w:spacing w:before="240" w:after="240"/>
        <w:jc w:val="both"/>
        <w:rPr>
          <w:rFonts w:ascii="Times New Roman" w:eastAsia="Times New Roman" w:hAnsi="Times New Roman" w:cs="Times New Roman"/>
          <w:sz w:val="24"/>
          <w:szCs w:val="24"/>
        </w:rPr>
      </w:pPr>
    </w:p>
    <w:p w14:paraId="7520A939" w14:textId="0108F6CF" w:rsidR="000E292D" w:rsidRDefault="000E292D">
      <w:pPr>
        <w:spacing w:before="240" w:after="240"/>
        <w:jc w:val="both"/>
        <w:rPr>
          <w:rFonts w:ascii="Times New Roman" w:eastAsia="Times New Roman" w:hAnsi="Times New Roman" w:cs="Times New Roman"/>
          <w:sz w:val="24"/>
          <w:szCs w:val="24"/>
        </w:rPr>
      </w:pPr>
    </w:p>
    <w:p w14:paraId="4FF1037E" w14:textId="6C1FDDA0" w:rsidR="000E292D" w:rsidRDefault="000E292D">
      <w:pPr>
        <w:spacing w:before="240" w:after="240"/>
        <w:jc w:val="both"/>
        <w:rPr>
          <w:rFonts w:ascii="Times New Roman" w:eastAsia="Times New Roman" w:hAnsi="Times New Roman" w:cs="Times New Roman"/>
          <w:sz w:val="24"/>
          <w:szCs w:val="24"/>
        </w:rPr>
      </w:pPr>
    </w:p>
    <w:p w14:paraId="1D863B2A" w14:textId="77777777" w:rsidR="000E292D" w:rsidRDefault="000E292D">
      <w:pPr>
        <w:spacing w:before="240" w:after="240"/>
        <w:jc w:val="both"/>
        <w:rPr>
          <w:rFonts w:ascii="Times New Roman" w:eastAsia="Times New Roman" w:hAnsi="Times New Roman" w:cs="Times New Roman"/>
          <w:sz w:val="24"/>
          <w:szCs w:val="24"/>
          <w:highlight w:val="yellow"/>
        </w:rPr>
      </w:pPr>
    </w:p>
    <w:p w14:paraId="293563D1" w14:textId="77777777" w:rsidR="000B4479" w:rsidRDefault="000B4479">
      <w:pPr>
        <w:spacing w:before="240" w:after="240"/>
        <w:jc w:val="both"/>
        <w:rPr>
          <w:rFonts w:ascii="Times New Roman" w:eastAsia="Times New Roman" w:hAnsi="Times New Roman" w:cs="Times New Roman"/>
          <w:sz w:val="24"/>
          <w:szCs w:val="24"/>
        </w:rPr>
      </w:pPr>
    </w:p>
    <w:p w14:paraId="0043191A" w14:textId="77777777" w:rsidR="000B4479" w:rsidRDefault="006721C1" w:rsidP="00F12891">
      <w:pPr>
        <w:pStyle w:val="Heading2"/>
      </w:pPr>
      <w:bookmarkStart w:id="91" w:name="_sck9bmm4xb6i" w:colFirst="0" w:colLast="0"/>
      <w:bookmarkEnd w:id="91"/>
      <w:r>
        <w:lastRenderedPageBreak/>
        <w:t>Chapter 3: Essential parts and Devices</w:t>
      </w:r>
    </w:p>
    <w:p w14:paraId="2926BB8F" w14:textId="4FEAFD97" w:rsidR="000B4479" w:rsidRDefault="00A52628">
      <w:pPr>
        <w:pStyle w:val="Heading1"/>
        <w:jc w:val="both"/>
        <w:rPr>
          <w:rFonts w:ascii="Times New Roman" w:eastAsia="Times New Roman" w:hAnsi="Times New Roman" w:cs="Times New Roman"/>
          <w:sz w:val="28"/>
          <w:szCs w:val="28"/>
          <w:highlight w:val="yellow"/>
        </w:rPr>
      </w:pPr>
      <w:bookmarkStart w:id="92" w:name="_rhi47ui0j4p1" w:colFirst="0" w:colLast="0"/>
      <w:bookmarkEnd w:id="92"/>
      <w:r>
        <w:rPr>
          <w:rFonts w:ascii="Times New Roman" w:eastAsia="Times New Roman" w:hAnsi="Times New Roman" w:cs="Times New Roman"/>
          <w:sz w:val="28"/>
          <w:szCs w:val="28"/>
        </w:rPr>
        <w:t xml:space="preserve">3.1. </w:t>
      </w:r>
      <w:r w:rsidR="006721C1">
        <w:rPr>
          <w:rFonts w:ascii="Times New Roman" w:eastAsia="Times New Roman" w:hAnsi="Times New Roman" w:cs="Times New Roman"/>
          <w:sz w:val="28"/>
          <w:szCs w:val="28"/>
        </w:rPr>
        <w:t>Description of Components</w:t>
      </w:r>
    </w:p>
    <w:p w14:paraId="4DF630DF"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some hardware and software to complete this project. Those are given below.</w:t>
      </w:r>
    </w:p>
    <w:p w14:paraId="78BDADA8" w14:textId="77777777" w:rsidR="000B4479" w:rsidRDefault="006721C1">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1FBBED49"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14:paraId="078AC8B0"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14:paraId="7241C022"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14:paraId="5F74BB08"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1C38044A"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2C095151"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14:paraId="7C81605F"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14:paraId="0A5B1573" w14:textId="77777777" w:rsidR="000B4479" w:rsidRDefault="006721C1">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14:paraId="635296D8"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Raspberry Pi:</w:t>
      </w:r>
    </w:p>
    <w:p w14:paraId="7271D3E7" w14:textId="77777777" w:rsidR="000B4479" w:rsidRDefault="006721C1">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Raspberry </w:t>
      </w:r>
      <w:proofErr w:type="gramStart"/>
      <w:r>
        <w:rPr>
          <w:rFonts w:ascii="Times New Roman" w:eastAsia="Times New Roman" w:hAnsi="Times New Roman" w:cs="Times New Roman"/>
          <w:sz w:val="24"/>
          <w:szCs w:val="24"/>
        </w:rPr>
        <w:t>Pi(</w:t>
      </w:r>
      <w:proofErr w:type="gramEnd"/>
      <w:r>
        <w:rPr>
          <w:rFonts w:ascii="Times New Roman" w:eastAsia="Times New Roman" w:hAnsi="Times New Roman" w:cs="Times New Roman"/>
          <w:sz w:val="24"/>
          <w:szCs w:val="24"/>
        </w:rPr>
        <w:t xml:space="preserve">figure: 13) is a low cost, </w:t>
      </w:r>
      <w:r>
        <w:rPr>
          <w:rFonts w:ascii="Times New Roman" w:eastAsia="Times New Roman" w:hAnsi="Times New Roman" w:cs="Times New Roman"/>
          <w:b/>
          <w:sz w:val="24"/>
          <w:szCs w:val="24"/>
        </w:rPr>
        <w:t>credit-card sized computer</w:t>
      </w:r>
      <w:r>
        <w:rPr>
          <w:rFonts w:ascii="Times New Roman" w:eastAsia="Times New Roman" w:hAnsi="Times New Roman" w:cs="Times New Roman"/>
          <w:sz w:val="24"/>
          <w:szCs w:val="24"/>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anyone expects a desktop computer to do, from browsing the internet and playing high-definition video, to making spreadsheets, word-processing, and playing games.</w:t>
      </w:r>
    </w:p>
    <w:p w14:paraId="13DB334A" w14:textId="77777777" w:rsidR="000B4479" w:rsidRDefault="006721C1">
      <w:pPr>
        <w:jc w:val="center"/>
      </w:pPr>
      <w:r>
        <w:rPr>
          <w:noProof/>
          <w:lang w:val="en-US"/>
        </w:rPr>
        <w:drawing>
          <wp:inline distT="114300" distB="114300" distL="114300" distR="114300" wp14:anchorId="4EFB9BB7" wp14:editId="2591995E">
            <wp:extent cx="3833813" cy="2563715"/>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9"/>
                    <a:srcRect/>
                    <a:stretch>
                      <a:fillRect/>
                    </a:stretch>
                  </pic:blipFill>
                  <pic:spPr>
                    <a:xfrm>
                      <a:off x="0" y="0"/>
                      <a:ext cx="3833813" cy="2563715"/>
                    </a:xfrm>
                    <a:prstGeom prst="rect">
                      <a:avLst/>
                    </a:prstGeom>
                    <a:ln/>
                  </pic:spPr>
                </pic:pic>
              </a:graphicData>
            </a:graphic>
          </wp:inline>
        </w:drawing>
      </w:r>
    </w:p>
    <w:p w14:paraId="56610C06" w14:textId="77777777" w:rsidR="008E0D46" w:rsidRDefault="008E0D46">
      <w:pPr>
        <w:jc w:val="center"/>
        <w:rPr>
          <w:b/>
        </w:rPr>
      </w:pPr>
    </w:p>
    <w:p w14:paraId="6871FCC4" w14:textId="77777777" w:rsidR="008E0D46" w:rsidRDefault="008E0D46">
      <w:pPr>
        <w:jc w:val="center"/>
        <w:rPr>
          <w:b/>
        </w:rPr>
      </w:pPr>
    </w:p>
    <w:p w14:paraId="0FAB177D" w14:textId="6F0EF2FF" w:rsidR="000E292D" w:rsidRDefault="00F66337" w:rsidP="008E0D46">
      <w:pPr>
        <w:jc w:val="center"/>
      </w:pPr>
      <w:r>
        <w:rPr>
          <w:b/>
        </w:rPr>
        <w:t>Figure: 15</w:t>
      </w:r>
    </w:p>
    <w:p w14:paraId="2B8D0A36" w14:textId="77777777" w:rsidR="008E0D46" w:rsidRPr="008E0D46" w:rsidRDefault="008E0D46" w:rsidP="008E0D46">
      <w:pPr>
        <w:jc w:val="center"/>
      </w:pPr>
    </w:p>
    <w:p w14:paraId="76B3231A" w14:textId="41986D6F"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Raspberry Pi camera:</w:t>
      </w:r>
    </w:p>
    <w:p w14:paraId="5156A6D6" w14:textId="1CE92BB5"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Pr>
          <w:rFonts w:ascii="Times New Roman" w:eastAsia="Times New Roman" w:hAnsi="Times New Roman" w:cs="Times New Roman"/>
          <w:b/>
          <w:sz w:val="24"/>
          <w:szCs w:val="24"/>
        </w:rPr>
        <w:t xml:space="preserve">Pi </w:t>
      </w:r>
      <w:r w:rsidR="000E292D">
        <w:rPr>
          <w:rFonts w:ascii="Times New Roman" w:eastAsia="Times New Roman" w:hAnsi="Times New Roman" w:cs="Times New Roman"/>
          <w:b/>
          <w:sz w:val="24"/>
          <w:szCs w:val="24"/>
        </w:rPr>
        <w:t>camera (</w:t>
      </w:r>
      <w:r>
        <w:rPr>
          <w:rFonts w:ascii="Times New Roman" w:eastAsia="Times New Roman" w:hAnsi="Times New Roman" w:cs="Times New Roman"/>
          <w:b/>
          <w:sz w:val="24"/>
          <w:szCs w:val="24"/>
        </w:rPr>
        <w:t>figure: 13)</w:t>
      </w:r>
      <w:r>
        <w:rPr>
          <w:rFonts w:ascii="Times New Roman" w:eastAsia="Times New Roman" w:hAnsi="Times New Roman" w:cs="Times New Roman"/>
          <w:sz w:val="24"/>
          <w:szCs w:val="24"/>
        </w:rPr>
        <w:t xml:space="preserve"> module is a portable lightweight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that supports Raspberry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It communicates with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using the MIPI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serial interface protocol. It is normally used in image processing, machine learning, or in surveillance projects.</w:t>
      </w:r>
    </w:p>
    <w:p w14:paraId="044B4C78"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Anaconda: </w:t>
      </w:r>
    </w:p>
    <w:p w14:paraId="2AE30050" w14:textId="5CCD90E8"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Anaconda is a free and open-source distribution of the Python and R programming languages for scientific computing, that aims to simplify package management and deployment. The distribution includes data-science packages suitable for Windows, Linux, and macOS.</w:t>
      </w:r>
    </w:p>
    <w:p w14:paraId="618FB69B"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Studio: </w:t>
      </w:r>
    </w:p>
    <w:p w14:paraId="615D455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Android Studio is the official integrated development environment for Google's Android operating system, built on JetBrains' IntelliJ IDEA software and designed specifically for Android development.</w:t>
      </w:r>
    </w:p>
    <w:p w14:paraId="52398C5E"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Firebase: </w:t>
      </w:r>
    </w:p>
    <w:p w14:paraId="04CADEB9" w14:textId="383E906D"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Firebase is Google’s mobile application development platform that helps anyone to build, improve, and grow their app. Firebase Storage has its system of security rules to protect users' </w:t>
      </w:r>
      <w:proofErr w:type="spellStart"/>
      <w:r>
        <w:rPr>
          <w:rFonts w:ascii="Times New Roman" w:eastAsia="Times New Roman" w:hAnsi="Times New Roman" w:cs="Times New Roman"/>
          <w:sz w:val="24"/>
          <w:szCs w:val="24"/>
        </w:rPr>
        <w:t>GCloud</w:t>
      </w:r>
      <w:proofErr w:type="spellEnd"/>
      <w:r>
        <w:rPr>
          <w:rFonts w:ascii="Times New Roman" w:eastAsia="Times New Roman" w:hAnsi="Times New Roman" w:cs="Times New Roman"/>
          <w:sz w:val="24"/>
          <w:szCs w:val="24"/>
        </w:rPr>
        <w:t xml:space="preserve"> bucket from the masses, while granting detailed write privileges to their authenticated clients.</w:t>
      </w:r>
    </w:p>
    <w:p w14:paraId="53377EFC" w14:textId="130F7E23" w:rsidR="000E292D" w:rsidRDefault="000E292D">
      <w:pPr>
        <w:spacing w:before="240" w:after="240"/>
        <w:jc w:val="both"/>
        <w:rPr>
          <w:rFonts w:ascii="Times New Roman" w:eastAsia="Times New Roman" w:hAnsi="Times New Roman" w:cs="Times New Roman"/>
          <w:sz w:val="24"/>
          <w:szCs w:val="24"/>
        </w:rPr>
      </w:pPr>
    </w:p>
    <w:p w14:paraId="5466D077" w14:textId="07585793" w:rsidR="000E292D" w:rsidRDefault="000E292D">
      <w:pPr>
        <w:spacing w:before="240" w:after="240"/>
        <w:jc w:val="both"/>
        <w:rPr>
          <w:rFonts w:ascii="Times New Roman" w:eastAsia="Times New Roman" w:hAnsi="Times New Roman" w:cs="Times New Roman"/>
          <w:sz w:val="24"/>
          <w:szCs w:val="24"/>
        </w:rPr>
      </w:pPr>
    </w:p>
    <w:p w14:paraId="63245CEB" w14:textId="050D9E42" w:rsidR="000E292D" w:rsidRDefault="000E292D">
      <w:pPr>
        <w:spacing w:before="240" w:after="240"/>
        <w:jc w:val="both"/>
        <w:rPr>
          <w:rFonts w:ascii="Times New Roman" w:eastAsia="Times New Roman" w:hAnsi="Times New Roman" w:cs="Times New Roman"/>
          <w:sz w:val="24"/>
          <w:szCs w:val="24"/>
        </w:rPr>
      </w:pPr>
    </w:p>
    <w:p w14:paraId="767CF941" w14:textId="3373240E" w:rsidR="000E292D" w:rsidRDefault="000E292D">
      <w:pPr>
        <w:spacing w:before="240" w:after="240"/>
        <w:jc w:val="both"/>
        <w:rPr>
          <w:rFonts w:ascii="Times New Roman" w:eastAsia="Times New Roman" w:hAnsi="Times New Roman" w:cs="Times New Roman"/>
          <w:sz w:val="24"/>
          <w:szCs w:val="24"/>
        </w:rPr>
      </w:pPr>
    </w:p>
    <w:p w14:paraId="633B0739" w14:textId="6A910340" w:rsidR="000E292D" w:rsidRDefault="000E292D">
      <w:pPr>
        <w:spacing w:before="240" w:after="240"/>
        <w:jc w:val="both"/>
        <w:rPr>
          <w:rFonts w:ascii="Times New Roman" w:eastAsia="Times New Roman" w:hAnsi="Times New Roman" w:cs="Times New Roman"/>
          <w:sz w:val="24"/>
          <w:szCs w:val="24"/>
        </w:rPr>
      </w:pPr>
    </w:p>
    <w:p w14:paraId="58369D84" w14:textId="4245C70A" w:rsidR="000E292D" w:rsidRDefault="000E292D">
      <w:pPr>
        <w:spacing w:before="240" w:after="240"/>
        <w:jc w:val="both"/>
        <w:rPr>
          <w:rFonts w:ascii="Times New Roman" w:eastAsia="Times New Roman" w:hAnsi="Times New Roman" w:cs="Times New Roman"/>
          <w:sz w:val="24"/>
          <w:szCs w:val="24"/>
        </w:rPr>
      </w:pPr>
    </w:p>
    <w:p w14:paraId="09F1AEAA" w14:textId="77777777" w:rsidR="000E292D" w:rsidRDefault="000E292D">
      <w:pPr>
        <w:spacing w:before="240" w:after="240"/>
        <w:jc w:val="both"/>
        <w:rPr>
          <w:rFonts w:ascii="Times New Roman" w:eastAsia="Times New Roman" w:hAnsi="Times New Roman" w:cs="Times New Roman"/>
        </w:rPr>
      </w:pPr>
    </w:p>
    <w:p w14:paraId="75CF1A3F" w14:textId="77777777" w:rsidR="000B4479" w:rsidRDefault="000B4479">
      <w:pPr>
        <w:rPr>
          <w:rFonts w:ascii="Times New Roman" w:eastAsia="Times New Roman" w:hAnsi="Times New Roman" w:cs="Times New Roman"/>
        </w:rPr>
      </w:pPr>
    </w:p>
    <w:p w14:paraId="252EE830" w14:textId="77777777" w:rsidR="000B4479" w:rsidRDefault="006721C1">
      <w:pPr>
        <w:pStyle w:val="Title"/>
        <w:jc w:val="both"/>
        <w:rPr>
          <w:rFonts w:ascii="Times New Roman" w:eastAsia="Times New Roman" w:hAnsi="Times New Roman" w:cs="Times New Roman"/>
          <w:sz w:val="36"/>
          <w:szCs w:val="36"/>
        </w:rPr>
      </w:pPr>
      <w:bookmarkStart w:id="93" w:name="_6mnwqjfmjmp7" w:colFirst="0" w:colLast="0"/>
      <w:bookmarkEnd w:id="93"/>
      <w:r>
        <w:rPr>
          <w:rFonts w:ascii="Times New Roman" w:eastAsia="Times New Roman" w:hAnsi="Times New Roman" w:cs="Times New Roman"/>
          <w:sz w:val="36"/>
          <w:szCs w:val="36"/>
        </w:rPr>
        <w:lastRenderedPageBreak/>
        <w:t>Chapter 4: Working Sheets</w:t>
      </w:r>
    </w:p>
    <w:p w14:paraId="138E3250" w14:textId="77777777" w:rsidR="000B4479" w:rsidRDefault="006721C1">
      <w:pPr>
        <w:pStyle w:val="Heading1"/>
        <w:spacing w:before="240" w:after="240"/>
        <w:jc w:val="both"/>
        <w:rPr>
          <w:rFonts w:ascii="Times New Roman" w:eastAsia="Times New Roman" w:hAnsi="Times New Roman" w:cs="Times New Roman"/>
          <w:sz w:val="28"/>
          <w:szCs w:val="28"/>
        </w:rPr>
      </w:pPr>
      <w:bookmarkStart w:id="94" w:name="_wvjreooguta3" w:colFirst="0" w:colLast="0"/>
      <w:bookmarkEnd w:id="94"/>
      <w:r>
        <w:rPr>
          <w:rFonts w:ascii="Times New Roman" w:eastAsia="Times New Roman" w:hAnsi="Times New Roman" w:cs="Times New Roman"/>
          <w:sz w:val="28"/>
          <w:szCs w:val="28"/>
        </w:rPr>
        <w:t>4.1 Work Breakdown Structure</w:t>
      </w:r>
    </w:p>
    <w:p w14:paraId="512CD55E" w14:textId="77777777" w:rsidR="000B4479" w:rsidRDefault="000B4479">
      <w:pPr>
        <w:rPr>
          <w:rFonts w:ascii="Times New Roman" w:eastAsia="Times New Roman" w:hAnsi="Times New Roman" w:cs="Times New Roman"/>
        </w:rPr>
      </w:pPr>
    </w:p>
    <w:p w14:paraId="40025ABA" w14:textId="77777777" w:rsidR="000B4479" w:rsidRDefault="000B4479">
      <w:pPr>
        <w:rPr>
          <w:rFonts w:ascii="Times New Roman" w:eastAsia="Times New Roman" w:hAnsi="Times New Roman" w:cs="Times New Roman"/>
        </w:rPr>
      </w:pPr>
    </w:p>
    <w:tbl>
      <w:tblPr>
        <w:tblStyle w:val="af6"/>
        <w:tblW w:w="901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85"/>
        <w:gridCol w:w="3045"/>
      </w:tblGrid>
      <w:tr w:rsidR="000B4479" w14:paraId="049B9639" w14:textId="77777777">
        <w:trPr>
          <w:trHeight w:val="46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F7AC5"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WEEK</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5B24E"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DATE</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632E7"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Expected Progress</w:t>
            </w:r>
          </w:p>
        </w:tc>
      </w:tr>
      <w:tr w:rsidR="000B4479" w14:paraId="4DF6DD68"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DEB51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DD51507"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26-JAN-2020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294B529"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4784F182"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8ADD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651900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02105476"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4D901AF4"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1DC5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3</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DE018A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9-FEB-2020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91FA1D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12D26145"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6F3DC"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4</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4A6040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16-FEB-2020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FF4865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Proposal Submission and Environment Setup</w:t>
            </w:r>
          </w:p>
        </w:tc>
      </w:tr>
      <w:tr w:rsidR="000B4479" w14:paraId="2804F881"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EA473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5</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5BBF1A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23-FEB-2020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2633B07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Start Work on ML and How to Detect Hand Gesture</w:t>
            </w:r>
          </w:p>
        </w:tc>
      </w:tr>
      <w:tr w:rsidR="000B4479" w14:paraId="1C7D3D1E"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BE46B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6</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BAB391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52B8F43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Hand Detect and Start Work on Mobile Application</w:t>
            </w:r>
          </w:p>
        </w:tc>
      </w:tr>
      <w:tr w:rsidR="000B4479" w14:paraId="445D862C"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73A8"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7</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8C799A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8-MAR-2020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C5E2FD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Mobile Application Stage 1 Ready</w:t>
            </w:r>
          </w:p>
        </w:tc>
      </w:tr>
      <w:tr w:rsidR="000B4479" w14:paraId="3BF7275E"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11BA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8</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6BDBA9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15-MAR-2020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37AB26AA"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Hand Gesture Detect</w:t>
            </w:r>
          </w:p>
        </w:tc>
      </w:tr>
      <w:tr w:rsidR="000B4479" w14:paraId="599C1305"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E124C"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lastRenderedPageBreak/>
              <w:t>Week 9</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800BC96"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22-MAR-2020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F4F8B3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Hand Gesture Detect and Show Conclusion</w:t>
            </w:r>
          </w:p>
        </w:tc>
      </w:tr>
      <w:tr w:rsidR="000B4479" w14:paraId="31F21C15" w14:textId="77777777">
        <w:trPr>
          <w:trHeight w:val="100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928B7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7FC6C1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29-MAR-2020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9CB2909"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Send Hand Gesture Conclusion to the Database and Connect it With App</w:t>
            </w:r>
          </w:p>
        </w:tc>
      </w:tr>
      <w:tr w:rsidR="000B4479" w14:paraId="5F79D81D"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2C14F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62E1311"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5-APR-2020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509E2EE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Ready and Start Debug</w:t>
            </w:r>
          </w:p>
        </w:tc>
      </w:tr>
      <w:tr w:rsidR="000B4479" w14:paraId="6C9B2151"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4B0F7"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1E5EB2B"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12-APR-2020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3C7B98A1"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Final Project and Report Submission</w:t>
            </w:r>
          </w:p>
        </w:tc>
      </w:tr>
    </w:tbl>
    <w:p w14:paraId="165A0F8C"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8132FB9" w14:textId="77777777" w:rsidR="000B4479" w:rsidRDefault="000B4479">
      <w:pPr>
        <w:pStyle w:val="Heading1"/>
        <w:spacing w:before="240" w:after="240"/>
        <w:jc w:val="both"/>
        <w:rPr>
          <w:rFonts w:ascii="Times New Roman" w:eastAsia="Times New Roman" w:hAnsi="Times New Roman" w:cs="Times New Roman"/>
          <w:sz w:val="28"/>
          <w:szCs w:val="28"/>
        </w:rPr>
      </w:pPr>
      <w:bookmarkStart w:id="95" w:name="_qdg9c7di12n7" w:colFirst="0" w:colLast="0"/>
      <w:bookmarkEnd w:id="95"/>
    </w:p>
    <w:p w14:paraId="331A9916" w14:textId="77777777" w:rsidR="000B4479" w:rsidRDefault="006721C1">
      <w:pPr>
        <w:pStyle w:val="Heading1"/>
        <w:spacing w:before="240" w:after="240"/>
        <w:jc w:val="both"/>
        <w:rPr>
          <w:rFonts w:ascii="Times New Roman" w:eastAsia="Times New Roman" w:hAnsi="Times New Roman" w:cs="Times New Roman"/>
          <w:color w:val="FF0000"/>
          <w:sz w:val="28"/>
          <w:szCs w:val="28"/>
          <w:highlight w:val="yellow"/>
          <w:u w:val="single"/>
        </w:rPr>
      </w:pPr>
      <w:bookmarkStart w:id="96" w:name="_d4k7pkakrhkw" w:colFirst="0" w:colLast="0"/>
      <w:bookmarkEnd w:id="96"/>
      <w:r>
        <w:rPr>
          <w:rFonts w:ascii="Times New Roman" w:eastAsia="Times New Roman" w:hAnsi="Times New Roman" w:cs="Times New Roman"/>
          <w:sz w:val="28"/>
          <w:szCs w:val="28"/>
        </w:rPr>
        <w:t>4.2 Financial Plan and Costs</w:t>
      </w:r>
    </w:p>
    <w:p w14:paraId="1E6FA268"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estimated cost of the equipment we are going to use in our project is given below.</w:t>
      </w:r>
    </w:p>
    <w:p w14:paraId="3BB63936" w14:textId="77777777" w:rsidR="000B4479" w:rsidRDefault="000B4479">
      <w:pPr>
        <w:rPr>
          <w:rFonts w:ascii="Times New Roman" w:eastAsia="Times New Roman" w:hAnsi="Times New Roman" w:cs="Times New Roman"/>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5430"/>
        <w:gridCol w:w="2670"/>
      </w:tblGrid>
      <w:tr w:rsidR="000B4479" w14:paraId="778D24C5" w14:textId="77777777">
        <w:tc>
          <w:tcPr>
            <w:tcW w:w="1260" w:type="dxa"/>
            <w:shd w:val="clear" w:color="auto" w:fill="auto"/>
            <w:tcMar>
              <w:top w:w="100" w:type="dxa"/>
              <w:left w:w="100" w:type="dxa"/>
              <w:bottom w:w="100" w:type="dxa"/>
              <w:right w:w="100" w:type="dxa"/>
            </w:tcMar>
          </w:tcPr>
          <w:p w14:paraId="58BDA6C1"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5430" w:type="dxa"/>
            <w:shd w:val="clear" w:color="auto" w:fill="auto"/>
            <w:tcMar>
              <w:top w:w="100" w:type="dxa"/>
              <w:left w:w="100" w:type="dxa"/>
              <w:bottom w:w="100" w:type="dxa"/>
              <w:right w:w="100" w:type="dxa"/>
            </w:tcMar>
          </w:tcPr>
          <w:p w14:paraId="7EB327A8" w14:textId="0356315B"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of the </w:t>
            </w:r>
            <w:r w:rsidR="00A52628">
              <w:rPr>
                <w:rFonts w:ascii="Times New Roman" w:eastAsia="Times New Roman" w:hAnsi="Times New Roman" w:cs="Times New Roman"/>
                <w:b/>
                <w:sz w:val="28"/>
                <w:szCs w:val="28"/>
              </w:rPr>
              <w:t>Equipment</w:t>
            </w:r>
          </w:p>
        </w:tc>
        <w:tc>
          <w:tcPr>
            <w:tcW w:w="2670" w:type="dxa"/>
            <w:shd w:val="clear" w:color="auto" w:fill="auto"/>
            <w:tcMar>
              <w:top w:w="100" w:type="dxa"/>
              <w:left w:w="100" w:type="dxa"/>
              <w:bottom w:w="100" w:type="dxa"/>
              <w:right w:w="100" w:type="dxa"/>
            </w:tcMar>
          </w:tcPr>
          <w:p w14:paraId="3A05474D"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Estimated Cost</w:t>
            </w:r>
          </w:p>
        </w:tc>
      </w:tr>
      <w:tr w:rsidR="000B4479" w14:paraId="523F5AEF" w14:textId="77777777">
        <w:tc>
          <w:tcPr>
            <w:tcW w:w="1260" w:type="dxa"/>
            <w:shd w:val="clear" w:color="auto" w:fill="auto"/>
            <w:tcMar>
              <w:top w:w="100" w:type="dxa"/>
              <w:left w:w="100" w:type="dxa"/>
              <w:bottom w:w="100" w:type="dxa"/>
              <w:right w:w="100" w:type="dxa"/>
            </w:tcMar>
          </w:tcPr>
          <w:p w14:paraId="7CC88490"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430" w:type="dxa"/>
            <w:shd w:val="clear" w:color="auto" w:fill="auto"/>
            <w:tcMar>
              <w:top w:w="100" w:type="dxa"/>
              <w:left w:w="100" w:type="dxa"/>
              <w:bottom w:w="100" w:type="dxa"/>
              <w:right w:w="100" w:type="dxa"/>
            </w:tcMar>
          </w:tcPr>
          <w:p w14:paraId="339270D7"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3 B+</w:t>
            </w:r>
          </w:p>
        </w:tc>
        <w:tc>
          <w:tcPr>
            <w:tcW w:w="2670" w:type="dxa"/>
            <w:shd w:val="clear" w:color="auto" w:fill="auto"/>
            <w:tcMar>
              <w:top w:w="100" w:type="dxa"/>
              <w:left w:w="100" w:type="dxa"/>
              <w:bottom w:w="100" w:type="dxa"/>
              <w:right w:w="100" w:type="dxa"/>
            </w:tcMar>
          </w:tcPr>
          <w:p w14:paraId="13FFAA9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3300 BDT</w:t>
            </w:r>
          </w:p>
        </w:tc>
      </w:tr>
      <w:tr w:rsidR="000B4479" w14:paraId="3B6AAF3C" w14:textId="77777777">
        <w:tc>
          <w:tcPr>
            <w:tcW w:w="1260" w:type="dxa"/>
            <w:shd w:val="clear" w:color="auto" w:fill="auto"/>
            <w:tcMar>
              <w:top w:w="100" w:type="dxa"/>
              <w:left w:w="100" w:type="dxa"/>
              <w:bottom w:w="100" w:type="dxa"/>
              <w:right w:w="100" w:type="dxa"/>
            </w:tcMar>
          </w:tcPr>
          <w:p w14:paraId="63906FFE"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430" w:type="dxa"/>
            <w:shd w:val="clear" w:color="auto" w:fill="auto"/>
            <w:tcMar>
              <w:top w:w="100" w:type="dxa"/>
              <w:left w:w="100" w:type="dxa"/>
              <w:bottom w:w="100" w:type="dxa"/>
              <w:right w:w="100" w:type="dxa"/>
            </w:tcMar>
          </w:tcPr>
          <w:p w14:paraId="3725561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tc>
        <w:tc>
          <w:tcPr>
            <w:tcW w:w="2670" w:type="dxa"/>
            <w:shd w:val="clear" w:color="auto" w:fill="auto"/>
            <w:tcMar>
              <w:top w:w="100" w:type="dxa"/>
              <w:left w:w="100" w:type="dxa"/>
              <w:bottom w:w="100" w:type="dxa"/>
              <w:right w:w="100" w:type="dxa"/>
            </w:tcMar>
          </w:tcPr>
          <w:p w14:paraId="2E638825"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 BDT</w:t>
            </w:r>
          </w:p>
        </w:tc>
      </w:tr>
      <w:tr w:rsidR="000B4479" w14:paraId="462C8383" w14:textId="77777777">
        <w:tc>
          <w:tcPr>
            <w:tcW w:w="1260" w:type="dxa"/>
            <w:shd w:val="clear" w:color="auto" w:fill="auto"/>
            <w:tcMar>
              <w:top w:w="100" w:type="dxa"/>
              <w:left w:w="100" w:type="dxa"/>
              <w:bottom w:w="100" w:type="dxa"/>
              <w:right w:w="100" w:type="dxa"/>
            </w:tcMar>
          </w:tcPr>
          <w:p w14:paraId="06D168B1"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5430" w:type="dxa"/>
            <w:shd w:val="clear" w:color="auto" w:fill="auto"/>
            <w:tcMar>
              <w:top w:w="100" w:type="dxa"/>
              <w:left w:w="100" w:type="dxa"/>
              <w:bottom w:w="100" w:type="dxa"/>
              <w:right w:w="100" w:type="dxa"/>
            </w:tcMar>
          </w:tcPr>
          <w:p w14:paraId="2AAA044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tc>
        <w:tc>
          <w:tcPr>
            <w:tcW w:w="2670" w:type="dxa"/>
            <w:shd w:val="clear" w:color="auto" w:fill="auto"/>
            <w:tcMar>
              <w:top w:w="100" w:type="dxa"/>
              <w:left w:w="100" w:type="dxa"/>
              <w:bottom w:w="100" w:type="dxa"/>
              <w:right w:w="100" w:type="dxa"/>
            </w:tcMar>
          </w:tcPr>
          <w:p w14:paraId="5771DCB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BDT</w:t>
            </w:r>
          </w:p>
        </w:tc>
      </w:tr>
      <w:tr w:rsidR="000B4479" w14:paraId="55EEA9DA" w14:textId="77777777">
        <w:tc>
          <w:tcPr>
            <w:tcW w:w="1260" w:type="dxa"/>
            <w:shd w:val="clear" w:color="auto" w:fill="auto"/>
            <w:tcMar>
              <w:top w:w="100" w:type="dxa"/>
              <w:left w:w="100" w:type="dxa"/>
              <w:bottom w:w="100" w:type="dxa"/>
              <w:right w:w="100" w:type="dxa"/>
            </w:tcMar>
          </w:tcPr>
          <w:p w14:paraId="34BE132E"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5430" w:type="dxa"/>
            <w:shd w:val="clear" w:color="auto" w:fill="auto"/>
            <w:tcMar>
              <w:top w:w="100" w:type="dxa"/>
              <w:left w:w="100" w:type="dxa"/>
              <w:bottom w:w="100" w:type="dxa"/>
              <w:right w:w="100" w:type="dxa"/>
            </w:tcMar>
          </w:tcPr>
          <w:p w14:paraId="7AF29656" w14:textId="77777777"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w:t>
            </w:r>
          </w:p>
        </w:tc>
        <w:tc>
          <w:tcPr>
            <w:tcW w:w="2670" w:type="dxa"/>
            <w:shd w:val="clear" w:color="auto" w:fill="auto"/>
            <w:tcMar>
              <w:top w:w="100" w:type="dxa"/>
              <w:left w:w="100" w:type="dxa"/>
              <w:bottom w:w="100" w:type="dxa"/>
              <w:right w:w="100" w:type="dxa"/>
            </w:tcMar>
          </w:tcPr>
          <w:p w14:paraId="477E5E26" w14:textId="77777777" w:rsidR="000B4479" w:rsidRDefault="006721C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 BDT</w:t>
            </w:r>
          </w:p>
        </w:tc>
      </w:tr>
      <w:tr w:rsidR="000B4479" w14:paraId="1F753B08" w14:textId="77777777">
        <w:tc>
          <w:tcPr>
            <w:tcW w:w="1260" w:type="dxa"/>
            <w:shd w:val="clear" w:color="auto" w:fill="auto"/>
            <w:tcMar>
              <w:top w:w="100" w:type="dxa"/>
              <w:left w:w="100" w:type="dxa"/>
              <w:bottom w:w="100" w:type="dxa"/>
              <w:right w:w="100" w:type="dxa"/>
            </w:tcMar>
          </w:tcPr>
          <w:p w14:paraId="3FF6E610"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5430" w:type="dxa"/>
            <w:shd w:val="clear" w:color="auto" w:fill="auto"/>
            <w:tcMar>
              <w:top w:w="100" w:type="dxa"/>
              <w:left w:w="100" w:type="dxa"/>
              <w:bottom w:w="100" w:type="dxa"/>
              <w:right w:w="100" w:type="dxa"/>
            </w:tcMar>
          </w:tcPr>
          <w:p w14:paraId="7DE4D3CB" w14:textId="77777777"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670" w:type="dxa"/>
            <w:shd w:val="clear" w:color="auto" w:fill="auto"/>
            <w:tcMar>
              <w:top w:w="100" w:type="dxa"/>
              <w:left w:w="100" w:type="dxa"/>
              <w:bottom w:w="100" w:type="dxa"/>
              <w:right w:w="100" w:type="dxa"/>
            </w:tcMar>
          </w:tcPr>
          <w:p w14:paraId="4E9E06BC" w14:textId="77777777" w:rsidR="000B4479" w:rsidRDefault="006721C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0B4479" w14:paraId="36AE3A17" w14:textId="77777777">
        <w:tc>
          <w:tcPr>
            <w:tcW w:w="1260" w:type="dxa"/>
            <w:shd w:val="clear" w:color="auto" w:fill="auto"/>
            <w:tcMar>
              <w:top w:w="100" w:type="dxa"/>
              <w:left w:w="100" w:type="dxa"/>
              <w:bottom w:w="100" w:type="dxa"/>
              <w:right w:w="100" w:type="dxa"/>
            </w:tcMar>
          </w:tcPr>
          <w:p w14:paraId="6F66687C"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5430" w:type="dxa"/>
            <w:shd w:val="clear" w:color="auto" w:fill="auto"/>
            <w:tcMar>
              <w:top w:w="100" w:type="dxa"/>
              <w:left w:w="100" w:type="dxa"/>
              <w:bottom w:w="100" w:type="dxa"/>
              <w:right w:w="100" w:type="dxa"/>
            </w:tcMar>
          </w:tcPr>
          <w:p w14:paraId="46C3614C"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application</w:t>
            </w:r>
          </w:p>
        </w:tc>
        <w:tc>
          <w:tcPr>
            <w:tcW w:w="2670" w:type="dxa"/>
            <w:shd w:val="clear" w:color="auto" w:fill="auto"/>
            <w:tcMar>
              <w:top w:w="100" w:type="dxa"/>
              <w:left w:w="100" w:type="dxa"/>
              <w:bottom w:w="100" w:type="dxa"/>
              <w:right w:w="100" w:type="dxa"/>
            </w:tcMar>
          </w:tcPr>
          <w:p w14:paraId="50786B03"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0B4479" w14:paraId="01B1EEBF" w14:textId="77777777">
        <w:tc>
          <w:tcPr>
            <w:tcW w:w="1260" w:type="dxa"/>
            <w:shd w:val="clear" w:color="auto" w:fill="auto"/>
            <w:tcMar>
              <w:top w:w="100" w:type="dxa"/>
              <w:left w:w="100" w:type="dxa"/>
              <w:bottom w:w="100" w:type="dxa"/>
              <w:right w:w="100" w:type="dxa"/>
            </w:tcMar>
          </w:tcPr>
          <w:p w14:paraId="54F762B0" w14:textId="77777777" w:rsidR="000B4479" w:rsidRDefault="000B447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3191EE14"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estimated cost</w:t>
            </w:r>
          </w:p>
        </w:tc>
        <w:tc>
          <w:tcPr>
            <w:tcW w:w="2670" w:type="dxa"/>
            <w:shd w:val="clear" w:color="auto" w:fill="auto"/>
            <w:tcMar>
              <w:top w:w="100" w:type="dxa"/>
              <w:left w:w="100" w:type="dxa"/>
              <w:bottom w:w="100" w:type="dxa"/>
              <w:right w:w="100" w:type="dxa"/>
            </w:tcMar>
          </w:tcPr>
          <w:p w14:paraId="46673D9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4320 BDT</w:t>
            </w:r>
          </w:p>
        </w:tc>
      </w:tr>
    </w:tbl>
    <w:p w14:paraId="2220CDA9" w14:textId="77777777" w:rsidR="000B4479" w:rsidRDefault="000B4479">
      <w:pPr>
        <w:rPr>
          <w:rFonts w:ascii="Times New Roman" w:eastAsia="Times New Roman" w:hAnsi="Times New Roman" w:cs="Times New Roman"/>
        </w:rPr>
      </w:pPr>
    </w:p>
    <w:p w14:paraId="5F7E8FAE" w14:textId="77777777" w:rsidR="000B4479" w:rsidRDefault="000B4479">
      <w:pPr>
        <w:rPr>
          <w:rFonts w:ascii="Times New Roman" w:eastAsia="Times New Roman" w:hAnsi="Times New Roman" w:cs="Times New Roman"/>
        </w:rPr>
      </w:pPr>
    </w:p>
    <w:p w14:paraId="155AFB67" w14:textId="77777777" w:rsidR="000B4479" w:rsidRDefault="006721C1">
      <w:pPr>
        <w:pStyle w:val="Title"/>
        <w:spacing w:before="240" w:after="240"/>
        <w:jc w:val="both"/>
        <w:rPr>
          <w:rFonts w:ascii="Times New Roman" w:eastAsia="Times New Roman" w:hAnsi="Times New Roman" w:cs="Times New Roman"/>
          <w:sz w:val="36"/>
          <w:szCs w:val="36"/>
        </w:rPr>
      </w:pPr>
      <w:bookmarkStart w:id="97" w:name="_b5a02e8fxofv" w:colFirst="0" w:colLast="0"/>
      <w:bookmarkEnd w:id="97"/>
      <w:r>
        <w:rPr>
          <w:rFonts w:ascii="Times New Roman" w:eastAsia="Times New Roman" w:hAnsi="Times New Roman" w:cs="Times New Roman"/>
          <w:sz w:val="36"/>
          <w:szCs w:val="36"/>
        </w:rPr>
        <w:lastRenderedPageBreak/>
        <w:t>Chapter 5: Project Summary</w:t>
      </w:r>
    </w:p>
    <w:p w14:paraId="5E6B5530"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5.1 Result and Discussion</w:t>
      </w:r>
    </w:p>
    <w:p w14:paraId="56B00A2C" w14:textId="77777777" w:rsidR="000B4479" w:rsidRDefault="006721C1">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our system starts with training the data we previously inserted in the input, then when we run the train data, it will train itself for the output of similar images. After that, when we run the “Detect” file, it will show a popup login </w:t>
      </w:r>
      <w:proofErr w:type="gramStart"/>
      <w:r>
        <w:rPr>
          <w:rFonts w:ascii="Times New Roman" w:eastAsia="Times New Roman" w:hAnsi="Times New Roman" w:cs="Times New Roman"/>
          <w:sz w:val="24"/>
          <w:szCs w:val="24"/>
        </w:rPr>
        <w:t>form(</w:t>
      </w:r>
      <w:proofErr w:type="gramEnd"/>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16</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where the user will write his/her name and this will be stored in the database. Under the user name, all the messages of gesture signals will be stored. As you can see in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w:t>
      </w:r>
      <w:proofErr w:type="gramStart"/>
      <w:r w:rsidR="00F66337" w:rsidRPr="00F66337">
        <w:rPr>
          <w:rFonts w:ascii="Times New Roman" w:eastAsia="Times New Roman" w:hAnsi="Times New Roman" w:cs="Times New Roman"/>
          <w:b/>
          <w:sz w:val="24"/>
          <w:szCs w:val="24"/>
        </w:rPr>
        <w:t>17</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there is a background with no gesture which stores in the database under the user name, and the data then sends the signal to the android application where the other will be notified.</w:t>
      </w:r>
    </w:p>
    <w:p w14:paraId="3A831DDD" w14:textId="77777777" w:rsidR="000B4479" w:rsidRDefault="000B4479">
      <w:pPr>
        <w:jc w:val="both"/>
        <w:rPr>
          <w:rFonts w:ascii="Times New Roman" w:eastAsia="Times New Roman" w:hAnsi="Times New Roman" w:cs="Times New Roman"/>
          <w:sz w:val="24"/>
          <w:szCs w:val="24"/>
        </w:rPr>
      </w:pPr>
    </w:p>
    <w:p w14:paraId="531D85FE" w14:textId="77777777" w:rsidR="000B4479" w:rsidRDefault="006721C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DB5757A" wp14:editId="1568AA5B">
            <wp:extent cx="3838575" cy="176212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838575" cy="1762125"/>
                    </a:xfrm>
                    <a:prstGeom prst="rect">
                      <a:avLst/>
                    </a:prstGeom>
                    <a:ln/>
                  </pic:spPr>
                </pic:pic>
              </a:graphicData>
            </a:graphic>
          </wp:inline>
        </w:drawing>
      </w:r>
    </w:p>
    <w:p w14:paraId="33AB4602" w14:textId="77777777" w:rsidR="000E292D" w:rsidRDefault="000E292D">
      <w:pPr>
        <w:jc w:val="center"/>
        <w:rPr>
          <w:rFonts w:ascii="Times New Roman" w:eastAsia="Times New Roman" w:hAnsi="Times New Roman" w:cs="Times New Roman"/>
          <w:b/>
          <w:sz w:val="24"/>
          <w:szCs w:val="24"/>
        </w:rPr>
      </w:pPr>
    </w:p>
    <w:p w14:paraId="2EAA51E4" w14:textId="4CA9958A"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16</w:t>
      </w:r>
    </w:p>
    <w:p w14:paraId="571471E4" w14:textId="77777777" w:rsidR="000B4479" w:rsidRDefault="000B4479">
      <w:pPr>
        <w:jc w:val="center"/>
        <w:rPr>
          <w:rFonts w:ascii="Times New Roman" w:eastAsia="Times New Roman" w:hAnsi="Times New Roman" w:cs="Times New Roman"/>
          <w:sz w:val="24"/>
          <w:szCs w:val="24"/>
        </w:rPr>
      </w:pPr>
    </w:p>
    <w:p w14:paraId="46621E68" w14:textId="77777777" w:rsidR="000B4479" w:rsidRDefault="000B4479">
      <w:pPr>
        <w:jc w:val="center"/>
        <w:rPr>
          <w:rFonts w:ascii="Times New Roman" w:eastAsia="Times New Roman" w:hAnsi="Times New Roman" w:cs="Times New Roman"/>
          <w:sz w:val="24"/>
          <w:szCs w:val="24"/>
        </w:rPr>
      </w:pPr>
    </w:p>
    <w:p w14:paraId="3D3548CF" w14:textId="32132D93"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w:t>
      </w:r>
      <w:r w:rsidR="000E292D" w:rsidRPr="00F66337">
        <w:rPr>
          <w:rFonts w:ascii="Times New Roman" w:eastAsia="Times New Roman" w:hAnsi="Times New Roman" w:cs="Times New Roman"/>
          <w:b/>
          <w:sz w:val="24"/>
          <w:szCs w:val="24"/>
        </w:rPr>
        <w:t>17</w:t>
      </w:r>
      <w:r w:rsidR="000E292D" w:rsidRPr="00F663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background shows as a “Normal” message and it sends this message to the database which forwards this message to the application.</w:t>
      </w:r>
    </w:p>
    <w:p w14:paraId="4036FC8C" w14:textId="77777777" w:rsidR="000B4479" w:rsidRDefault="006721C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B5C2126" wp14:editId="4870A292">
            <wp:extent cx="5943600" cy="24765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2476500"/>
                    </a:xfrm>
                    <a:prstGeom prst="rect">
                      <a:avLst/>
                    </a:prstGeom>
                    <a:ln/>
                  </pic:spPr>
                </pic:pic>
              </a:graphicData>
            </a:graphic>
          </wp:inline>
        </w:drawing>
      </w:r>
    </w:p>
    <w:p w14:paraId="052F8D09" w14:textId="24C8262A" w:rsidR="000B4479" w:rsidRPr="000E292D" w:rsidRDefault="006721C1" w:rsidP="000E292D">
      <w:pPr>
        <w:jc w:val="center"/>
        <w:rPr>
          <w:rFonts w:ascii="Times New Roman" w:eastAsia="Times New Roman" w:hAnsi="Times New Roman" w:cs="Times New Roman"/>
          <w:b/>
          <w:sz w:val="28"/>
          <w:szCs w:val="28"/>
        </w:rPr>
      </w:pPr>
      <w:r w:rsidRPr="00F66337">
        <w:rPr>
          <w:rFonts w:ascii="Times New Roman" w:eastAsia="Times New Roman" w:hAnsi="Times New Roman" w:cs="Times New Roman"/>
          <w:b/>
          <w:sz w:val="24"/>
          <w:szCs w:val="24"/>
        </w:rPr>
        <w:t>Figure:</w:t>
      </w:r>
      <w:r w:rsidRPr="00F66337">
        <w:rPr>
          <w:rFonts w:ascii="Times New Roman" w:eastAsia="Times New Roman" w:hAnsi="Times New Roman" w:cs="Times New Roman"/>
          <w:b/>
          <w:sz w:val="28"/>
          <w:szCs w:val="28"/>
        </w:rPr>
        <w:t xml:space="preserve"> </w:t>
      </w:r>
      <w:r w:rsidR="00F66337" w:rsidRPr="00F66337">
        <w:rPr>
          <w:rFonts w:ascii="Times New Roman" w:eastAsia="Times New Roman" w:hAnsi="Times New Roman" w:cs="Times New Roman"/>
          <w:b/>
          <w:sz w:val="28"/>
          <w:szCs w:val="28"/>
        </w:rPr>
        <w:t>17</w:t>
      </w:r>
    </w:p>
    <w:p w14:paraId="0C425269" w14:textId="2D6CD0DB"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he shows his </w:t>
      </w:r>
      <w:proofErr w:type="gramStart"/>
      <w:r>
        <w:rPr>
          <w:rFonts w:ascii="Times New Roman" w:eastAsia="Times New Roman" w:hAnsi="Times New Roman" w:cs="Times New Roman"/>
          <w:sz w:val="24"/>
          <w:szCs w:val="24"/>
        </w:rPr>
        <w:t>fist(</w:t>
      </w:r>
      <w:proofErr w:type="gramEnd"/>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18</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the designated section in the frame, then based on the trained data, it will detect the “HELP” sign, and like before, it will send this message to the database. Then the database will send this message to the android application and show a message to the user.</w:t>
      </w:r>
    </w:p>
    <w:p w14:paraId="429532DB" w14:textId="70CCD878" w:rsidR="000E292D" w:rsidRDefault="000E292D">
      <w:pPr>
        <w:jc w:val="both"/>
        <w:rPr>
          <w:rFonts w:ascii="Times New Roman" w:eastAsia="Times New Roman" w:hAnsi="Times New Roman" w:cs="Times New Roman"/>
          <w:sz w:val="24"/>
          <w:szCs w:val="24"/>
        </w:rPr>
      </w:pPr>
    </w:p>
    <w:p w14:paraId="7D99566C" w14:textId="77777777" w:rsidR="000E292D" w:rsidRDefault="000E292D">
      <w:pPr>
        <w:jc w:val="both"/>
        <w:rPr>
          <w:rFonts w:ascii="Times New Roman" w:eastAsia="Times New Roman" w:hAnsi="Times New Roman" w:cs="Times New Roman"/>
          <w:sz w:val="24"/>
          <w:szCs w:val="24"/>
        </w:rPr>
      </w:pPr>
    </w:p>
    <w:p w14:paraId="67604C33" w14:textId="77777777" w:rsidR="000B4479" w:rsidRDefault="006721C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41986F2" wp14:editId="025AA578">
            <wp:extent cx="5943600" cy="24765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2476500"/>
                    </a:xfrm>
                    <a:prstGeom prst="rect">
                      <a:avLst/>
                    </a:prstGeom>
                    <a:ln/>
                  </pic:spPr>
                </pic:pic>
              </a:graphicData>
            </a:graphic>
          </wp:inline>
        </w:drawing>
      </w:r>
    </w:p>
    <w:p w14:paraId="74583A5C"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A8A9EDE" wp14:editId="62FDA648">
            <wp:extent cx="3843338" cy="135797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843338" cy="1357979"/>
                    </a:xfrm>
                    <a:prstGeom prst="rect">
                      <a:avLst/>
                    </a:prstGeom>
                    <a:ln/>
                  </pic:spPr>
                </pic:pic>
              </a:graphicData>
            </a:graphic>
          </wp:inline>
        </w:drawing>
      </w:r>
    </w:p>
    <w:p w14:paraId="77C3C298" w14:textId="77777777" w:rsidR="00903C48" w:rsidRDefault="00903C48">
      <w:pPr>
        <w:jc w:val="center"/>
        <w:rPr>
          <w:rFonts w:ascii="Times New Roman" w:eastAsia="Times New Roman" w:hAnsi="Times New Roman" w:cs="Times New Roman"/>
          <w:sz w:val="28"/>
          <w:szCs w:val="28"/>
        </w:rPr>
      </w:pPr>
    </w:p>
    <w:p w14:paraId="4332CEDA" w14:textId="77777777" w:rsidR="000E292D" w:rsidRDefault="000E292D">
      <w:pPr>
        <w:jc w:val="center"/>
        <w:rPr>
          <w:rFonts w:ascii="Times New Roman" w:eastAsia="Times New Roman" w:hAnsi="Times New Roman" w:cs="Times New Roman"/>
          <w:b/>
          <w:sz w:val="24"/>
          <w:szCs w:val="24"/>
        </w:rPr>
      </w:pPr>
    </w:p>
    <w:p w14:paraId="32FEBD90" w14:textId="77777777" w:rsidR="000E292D" w:rsidRDefault="000E292D">
      <w:pPr>
        <w:jc w:val="center"/>
        <w:rPr>
          <w:rFonts w:ascii="Times New Roman" w:eastAsia="Times New Roman" w:hAnsi="Times New Roman" w:cs="Times New Roman"/>
          <w:b/>
          <w:sz w:val="24"/>
          <w:szCs w:val="24"/>
        </w:rPr>
      </w:pPr>
    </w:p>
    <w:p w14:paraId="2C0D4611" w14:textId="0F3658F1"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18</w:t>
      </w:r>
    </w:p>
    <w:p w14:paraId="1445D5F7" w14:textId="77777777" w:rsidR="000B4479" w:rsidRDefault="000B4479">
      <w:pPr>
        <w:jc w:val="center"/>
        <w:rPr>
          <w:rFonts w:ascii="Times New Roman" w:eastAsia="Times New Roman" w:hAnsi="Times New Roman" w:cs="Times New Roman"/>
          <w:sz w:val="24"/>
          <w:szCs w:val="24"/>
        </w:rPr>
      </w:pPr>
    </w:p>
    <w:p w14:paraId="562E2BC3" w14:textId="77777777" w:rsidR="000B4479" w:rsidRDefault="000B4479">
      <w:pPr>
        <w:jc w:val="center"/>
        <w:rPr>
          <w:rFonts w:ascii="Times New Roman" w:eastAsia="Times New Roman" w:hAnsi="Times New Roman" w:cs="Times New Roman"/>
          <w:sz w:val="24"/>
          <w:szCs w:val="24"/>
        </w:rPr>
      </w:pPr>
    </w:p>
    <w:p w14:paraId="4451B92C" w14:textId="77777777" w:rsidR="000B4479" w:rsidRDefault="000B4479">
      <w:pPr>
        <w:jc w:val="center"/>
        <w:rPr>
          <w:rFonts w:ascii="Times New Roman" w:eastAsia="Times New Roman" w:hAnsi="Times New Roman" w:cs="Times New Roman"/>
          <w:sz w:val="24"/>
          <w:szCs w:val="24"/>
        </w:rPr>
      </w:pPr>
    </w:p>
    <w:p w14:paraId="0E39A4F4" w14:textId="77777777" w:rsidR="00903C48" w:rsidRDefault="00903C48">
      <w:pPr>
        <w:rPr>
          <w:rFonts w:ascii="Times New Roman" w:eastAsia="Times New Roman" w:hAnsi="Times New Roman" w:cs="Times New Roman"/>
          <w:sz w:val="24"/>
          <w:szCs w:val="24"/>
        </w:rPr>
      </w:pPr>
    </w:p>
    <w:p w14:paraId="5479E18E" w14:textId="77777777" w:rsidR="00903C48" w:rsidRDefault="00903C48">
      <w:pPr>
        <w:rPr>
          <w:rFonts w:ascii="Times New Roman" w:eastAsia="Times New Roman" w:hAnsi="Times New Roman" w:cs="Times New Roman"/>
          <w:sz w:val="24"/>
          <w:szCs w:val="24"/>
        </w:rPr>
      </w:pPr>
    </w:p>
    <w:p w14:paraId="62CEF846" w14:textId="77777777" w:rsidR="00903C48" w:rsidRDefault="00903C48">
      <w:pPr>
        <w:rPr>
          <w:rFonts w:ascii="Times New Roman" w:eastAsia="Times New Roman" w:hAnsi="Times New Roman" w:cs="Times New Roman"/>
          <w:sz w:val="24"/>
          <w:szCs w:val="24"/>
        </w:rPr>
      </w:pPr>
    </w:p>
    <w:p w14:paraId="391780A7" w14:textId="77777777" w:rsidR="00903C48" w:rsidRDefault="00903C48">
      <w:pPr>
        <w:rPr>
          <w:rFonts w:ascii="Times New Roman" w:eastAsia="Times New Roman" w:hAnsi="Times New Roman" w:cs="Times New Roman"/>
          <w:sz w:val="24"/>
          <w:szCs w:val="24"/>
        </w:rPr>
      </w:pPr>
    </w:p>
    <w:p w14:paraId="55AF5DBC" w14:textId="77777777" w:rsidR="00903C48" w:rsidRDefault="00903C48">
      <w:pPr>
        <w:rPr>
          <w:rFonts w:ascii="Times New Roman" w:eastAsia="Times New Roman" w:hAnsi="Times New Roman" w:cs="Times New Roman"/>
          <w:sz w:val="24"/>
          <w:szCs w:val="24"/>
        </w:rPr>
      </w:pPr>
    </w:p>
    <w:p w14:paraId="43ABD1AF" w14:textId="77777777" w:rsidR="00903C48" w:rsidRDefault="00903C48">
      <w:pPr>
        <w:rPr>
          <w:rFonts w:ascii="Times New Roman" w:eastAsia="Times New Roman" w:hAnsi="Times New Roman" w:cs="Times New Roman"/>
          <w:sz w:val="24"/>
          <w:szCs w:val="24"/>
        </w:rPr>
      </w:pPr>
    </w:p>
    <w:p w14:paraId="3197FEFE" w14:textId="77777777" w:rsidR="00903C48" w:rsidRDefault="00903C48">
      <w:pPr>
        <w:rPr>
          <w:rFonts w:ascii="Times New Roman" w:eastAsia="Times New Roman" w:hAnsi="Times New Roman" w:cs="Times New Roman"/>
          <w:sz w:val="24"/>
          <w:szCs w:val="24"/>
        </w:rPr>
      </w:pPr>
    </w:p>
    <w:p w14:paraId="2F1E16A3" w14:textId="77777777" w:rsidR="00903C48" w:rsidRDefault="00903C48">
      <w:pPr>
        <w:rPr>
          <w:rFonts w:ascii="Times New Roman" w:eastAsia="Times New Roman" w:hAnsi="Times New Roman" w:cs="Times New Roman"/>
          <w:sz w:val="24"/>
          <w:szCs w:val="24"/>
        </w:rPr>
      </w:pPr>
    </w:p>
    <w:p w14:paraId="3057462E" w14:textId="77777777" w:rsidR="00903C48" w:rsidRDefault="00903C48">
      <w:pPr>
        <w:rPr>
          <w:rFonts w:ascii="Times New Roman" w:eastAsia="Times New Roman" w:hAnsi="Times New Roman" w:cs="Times New Roman"/>
          <w:sz w:val="24"/>
          <w:szCs w:val="24"/>
        </w:rPr>
      </w:pPr>
    </w:p>
    <w:p w14:paraId="1F2C19D2" w14:textId="77777777" w:rsidR="00903C48" w:rsidRDefault="00903C48">
      <w:pPr>
        <w:rPr>
          <w:rFonts w:ascii="Times New Roman" w:eastAsia="Times New Roman" w:hAnsi="Times New Roman" w:cs="Times New Roman"/>
          <w:sz w:val="24"/>
          <w:szCs w:val="24"/>
        </w:rPr>
      </w:pPr>
    </w:p>
    <w:p w14:paraId="79E74F39" w14:textId="77777777" w:rsidR="00903C48" w:rsidRDefault="00903C48">
      <w:pPr>
        <w:rPr>
          <w:rFonts w:ascii="Times New Roman" w:eastAsia="Times New Roman" w:hAnsi="Times New Roman" w:cs="Times New Roman"/>
          <w:sz w:val="24"/>
          <w:szCs w:val="24"/>
        </w:rPr>
      </w:pPr>
    </w:p>
    <w:p w14:paraId="39D737EA" w14:textId="77777777" w:rsidR="00903C48" w:rsidRDefault="00903C48">
      <w:pPr>
        <w:rPr>
          <w:rFonts w:ascii="Times New Roman" w:eastAsia="Times New Roman" w:hAnsi="Times New Roman" w:cs="Times New Roman"/>
          <w:sz w:val="24"/>
          <w:szCs w:val="24"/>
        </w:rPr>
      </w:pPr>
    </w:p>
    <w:p w14:paraId="1088EFBE"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this, if the user shows this gesture shown in the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19</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it will detect the gesture as an “Emergency” sign and will send the message to the database and so on.</w:t>
      </w:r>
    </w:p>
    <w:p w14:paraId="7061F66E" w14:textId="77777777" w:rsidR="00903C48" w:rsidRDefault="00903C48">
      <w:pPr>
        <w:rPr>
          <w:rFonts w:ascii="Times New Roman" w:eastAsia="Times New Roman" w:hAnsi="Times New Roman" w:cs="Times New Roman"/>
          <w:sz w:val="24"/>
          <w:szCs w:val="24"/>
        </w:rPr>
      </w:pPr>
    </w:p>
    <w:p w14:paraId="7937D2D1" w14:textId="553D0592"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37E0FDC3" wp14:editId="4D73E101">
            <wp:extent cx="5994647" cy="24812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94647" cy="2481263"/>
                    </a:xfrm>
                    <a:prstGeom prst="rect">
                      <a:avLst/>
                    </a:prstGeom>
                    <a:ln/>
                  </pic:spPr>
                </pic:pic>
              </a:graphicData>
            </a:graphic>
          </wp:inline>
        </w:drawing>
      </w:r>
    </w:p>
    <w:p w14:paraId="210BA475" w14:textId="56B0DDFD" w:rsidR="008E0D46" w:rsidRDefault="008E0D46">
      <w:pPr>
        <w:jc w:val="center"/>
        <w:rPr>
          <w:rFonts w:ascii="Times New Roman" w:eastAsia="Times New Roman" w:hAnsi="Times New Roman" w:cs="Times New Roman"/>
          <w:sz w:val="28"/>
          <w:szCs w:val="28"/>
        </w:rPr>
      </w:pPr>
    </w:p>
    <w:p w14:paraId="5A4129AC" w14:textId="10E88181" w:rsidR="008E0D46" w:rsidRDefault="008E0D46">
      <w:pPr>
        <w:jc w:val="center"/>
        <w:rPr>
          <w:rFonts w:ascii="Times New Roman" w:eastAsia="Times New Roman" w:hAnsi="Times New Roman" w:cs="Times New Roman"/>
          <w:sz w:val="28"/>
          <w:szCs w:val="28"/>
        </w:rPr>
      </w:pPr>
    </w:p>
    <w:p w14:paraId="42BCF96C" w14:textId="77777777" w:rsidR="008E0D46" w:rsidRDefault="008E0D46">
      <w:pPr>
        <w:jc w:val="center"/>
        <w:rPr>
          <w:rFonts w:ascii="Times New Roman" w:eastAsia="Times New Roman" w:hAnsi="Times New Roman" w:cs="Times New Roman"/>
          <w:sz w:val="28"/>
          <w:szCs w:val="28"/>
        </w:rPr>
      </w:pPr>
    </w:p>
    <w:p w14:paraId="316E451A" w14:textId="77777777" w:rsidR="000E292D" w:rsidRDefault="000E292D">
      <w:pPr>
        <w:jc w:val="center"/>
        <w:rPr>
          <w:rFonts w:ascii="Times New Roman" w:eastAsia="Times New Roman" w:hAnsi="Times New Roman" w:cs="Times New Roman"/>
          <w:sz w:val="28"/>
          <w:szCs w:val="28"/>
        </w:rPr>
      </w:pPr>
    </w:p>
    <w:p w14:paraId="6D9F9BAD"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18BC1EC" wp14:editId="199B5D6B">
            <wp:extent cx="4029075" cy="1475914"/>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029075" cy="1475914"/>
                    </a:xfrm>
                    <a:prstGeom prst="rect">
                      <a:avLst/>
                    </a:prstGeom>
                    <a:ln/>
                  </pic:spPr>
                </pic:pic>
              </a:graphicData>
            </a:graphic>
          </wp:inline>
        </w:drawing>
      </w:r>
    </w:p>
    <w:p w14:paraId="0DD7F9F6" w14:textId="77777777" w:rsidR="008E0D46" w:rsidRDefault="008E0D46">
      <w:pPr>
        <w:jc w:val="center"/>
        <w:rPr>
          <w:rFonts w:ascii="Times New Roman" w:eastAsia="Times New Roman" w:hAnsi="Times New Roman" w:cs="Times New Roman"/>
          <w:b/>
          <w:sz w:val="24"/>
          <w:szCs w:val="24"/>
        </w:rPr>
      </w:pPr>
    </w:p>
    <w:p w14:paraId="1F243083" w14:textId="4D1DDDEF" w:rsidR="000B4479" w:rsidRPr="00F66337" w:rsidRDefault="006721C1">
      <w:pPr>
        <w:jc w:val="center"/>
        <w:rPr>
          <w:rFonts w:ascii="Times New Roman" w:eastAsia="Times New Roman" w:hAnsi="Times New Roman" w:cs="Times New Roman"/>
          <w:b/>
          <w:sz w:val="28"/>
          <w:szCs w:val="28"/>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19</w:t>
      </w:r>
    </w:p>
    <w:p w14:paraId="4A65E463" w14:textId="77777777" w:rsidR="000B4479" w:rsidRDefault="000B4479">
      <w:pPr>
        <w:jc w:val="center"/>
        <w:rPr>
          <w:rFonts w:ascii="Times New Roman" w:eastAsia="Times New Roman" w:hAnsi="Times New Roman" w:cs="Times New Roman"/>
          <w:sz w:val="28"/>
          <w:szCs w:val="28"/>
        </w:rPr>
      </w:pPr>
    </w:p>
    <w:p w14:paraId="41F778CA" w14:textId="77777777" w:rsidR="000B4479" w:rsidRDefault="000B4479">
      <w:pPr>
        <w:jc w:val="center"/>
        <w:rPr>
          <w:rFonts w:ascii="Times New Roman" w:eastAsia="Times New Roman" w:hAnsi="Times New Roman" w:cs="Times New Roman"/>
          <w:sz w:val="28"/>
          <w:szCs w:val="28"/>
        </w:rPr>
      </w:pPr>
    </w:p>
    <w:p w14:paraId="4DE1BA85" w14:textId="77777777" w:rsidR="000B4479" w:rsidRDefault="000B4479">
      <w:pPr>
        <w:jc w:val="center"/>
        <w:rPr>
          <w:rFonts w:ascii="Times New Roman" w:eastAsia="Times New Roman" w:hAnsi="Times New Roman" w:cs="Times New Roman"/>
          <w:sz w:val="28"/>
          <w:szCs w:val="28"/>
        </w:rPr>
      </w:pPr>
    </w:p>
    <w:p w14:paraId="67BD51B0" w14:textId="77777777" w:rsidR="000B4479" w:rsidRDefault="000B4479">
      <w:pPr>
        <w:jc w:val="center"/>
        <w:rPr>
          <w:rFonts w:ascii="Times New Roman" w:eastAsia="Times New Roman" w:hAnsi="Times New Roman" w:cs="Times New Roman"/>
          <w:sz w:val="28"/>
          <w:szCs w:val="28"/>
        </w:rPr>
      </w:pPr>
    </w:p>
    <w:p w14:paraId="64F3B0D1" w14:textId="1CE11665" w:rsidR="000B4479" w:rsidRDefault="000B4479">
      <w:pPr>
        <w:jc w:val="center"/>
        <w:rPr>
          <w:rFonts w:ascii="Times New Roman" w:eastAsia="Times New Roman" w:hAnsi="Times New Roman" w:cs="Times New Roman"/>
          <w:sz w:val="28"/>
          <w:szCs w:val="28"/>
        </w:rPr>
      </w:pPr>
    </w:p>
    <w:p w14:paraId="0224D1D9" w14:textId="59932B4D" w:rsidR="00344559" w:rsidRDefault="00344559">
      <w:pPr>
        <w:jc w:val="center"/>
        <w:rPr>
          <w:rFonts w:ascii="Times New Roman" w:eastAsia="Times New Roman" w:hAnsi="Times New Roman" w:cs="Times New Roman"/>
          <w:sz w:val="28"/>
          <w:szCs w:val="28"/>
        </w:rPr>
      </w:pPr>
    </w:p>
    <w:p w14:paraId="7DF10F06" w14:textId="23DA5929" w:rsidR="00344559" w:rsidRDefault="00344559">
      <w:pPr>
        <w:jc w:val="center"/>
        <w:rPr>
          <w:rFonts w:ascii="Times New Roman" w:eastAsia="Times New Roman" w:hAnsi="Times New Roman" w:cs="Times New Roman"/>
          <w:sz w:val="28"/>
          <w:szCs w:val="28"/>
        </w:rPr>
      </w:pPr>
    </w:p>
    <w:p w14:paraId="0A9B36AA" w14:textId="77777777" w:rsidR="00344559" w:rsidRDefault="00344559">
      <w:pPr>
        <w:jc w:val="center"/>
        <w:rPr>
          <w:rFonts w:ascii="Times New Roman" w:eastAsia="Times New Roman" w:hAnsi="Times New Roman" w:cs="Times New Roman"/>
          <w:sz w:val="28"/>
          <w:szCs w:val="28"/>
        </w:rPr>
      </w:pPr>
    </w:p>
    <w:p w14:paraId="73D320A2" w14:textId="77777777" w:rsidR="000B4479" w:rsidRDefault="000B4479">
      <w:pPr>
        <w:jc w:val="center"/>
        <w:rPr>
          <w:rFonts w:ascii="Times New Roman" w:eastAsia="Times New Roman" w:hAnsi="Times New Roman" w:cs="Times New Roman"/>
          <w:sz w:val="28"/>
          <w:szCs w:val="28"/>
        </w:rPr>
      </w:pPr>
    </w:p>
    <w:p w14:paraId="0597D779" w14:textId="77777777" w:rsidR="000B4479" w:rsidRDefault="000B4479">
      <w:pPr>
        <w:jc w:val="center"/>
        <w:rPr>
          <w:rFonts w:ascii="Times New Roman" w:eastAsia="Times New Roman" w:hAnsi="Times New Roman" w:cs="Times New Roman"/>
          <w:sz w:val="28"/>
          <w:szCs w:val="28"/>
        </w:rPr>
      </w:pPr>
    </w:p>
    <w:p w14:paraId="2D31F0BC" w14:textId="77777777"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lastly, if the user shows his </w:t>
      </w:r>
      <w:proofErr w:type="gramStart"/>
      <w:r>
        <w:rPr>
          <w:rFonts w:ascii="Times New Roman" w:eastAsia="Times New Roman" w:hAnsi="Times New Roman" w:cs="Times New Roman"/>
          <w:sz w:val="24"/>
          <w:szCs w:val="24"/>
        </w:rPr>
        <w:t>palm</w:t>
      </w:r>
      <w:r w:rsidR="00903C48">
        <w:rPr>
          <w:rFonts w:ascii="Times New Roman" w:eastAsia="Times New Roman" w:hAnsi="Times New Roman" w:cs="Times New Roman"/>
          <w:sz w:val="24"/>
          <w:szCs w:val="24"/>
        </w:rPr>
        <w:t>(</w:t>
      </w:r>
      <w:proofErr w:type="gramEnd"/>
      <w:r w:rsidR="00903C48"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20</w:t>
      </w:r>
      <w:r w:rsidR="00903C48">
        <w:rPr>
          <w:rFonts w:ascii="Times New Roman" w:eastAsia="Times New Roman" w:hAnsi="Times New Roman" w:cs="Times New Roman"/>
          <w:sz w:val="24"/>
          <w:szCs w:val="24"/>
        </w:rPr>
        <w:t>)</w:t>
      </w:r>
      <w:r>
        <w:rPr>
          <w:rFonts w:ascii="Times New Roman" w:eastAsia="Times New Roman" w:hAnsi="Times New Roman" w:cs="Times New Roman"/>
          <w:sz w:val="24"/>
          <w:szCs w:val="24"/>
        </w:rPr>
        <w:t>, it will also detect an “Emergency” sign and will send a message to the database under that user name and will show the result in the android application.</w:t>
      </w:r>
    </w:p>
    <w:p w14:paraId="6FED237A" w14:textId="77777777" w:rsidR="000B4479" w:rsidRDefault="000B4479">
      <w:pPr>
        <w:jc w:val="both"/>
        <w:rPr>
          <w:rFonts w:ascii="Times New Roman" w:eastAsia="Times New Roman" w:hAnsi="Times New Roman" w:cs="Times New Roman"/>
          <w:sz w:val="24"/>
          <w:szCs w:val="24"/>
        </w:rPr>
      </w:pPr>
    </w:p>
    <w:p w14:paraId="7776EE96" w14:textId="66B9699E"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85B8DE3" wp14:editId="6B5F2A42">
            <wp:extent cx="5943600" cy="24638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2463800"/>
                    </a:xfrm>
                    <a:prstGeom prst="rect">
                      <a:avLst/>
                    </a:prstGeom>
                    <a:ln/>
                  </pic:spPr>
                </pic:pic>
              </a:graphicData>
            </a:graphic>
          </wp:inline>
        </w:drawing>
      </w:r>
    </w:p>
    <w:p w14:paraId="7215B3E1" w14:textId="45A2A4A4" w:rsidR="008E0D46" w:rsidRDefault="008E0D46">
      <w:pPr>
        <w:jc w:val="center"/>
        <w:rPr>
          <w:rFonts w:ascii="Times New Roman" w:eastAsia="Times New Roman" w:hAnsi="Times New Roman" w:cs="Times New Roman"/>
          <w:sz w:val="28"/>
          <w:szCs w:val="28"/>
        </w:rPr>
      </w:pPr>
    </w:p>
    <w:p w14:paraId="0B93029F" w14:textId="77777777" w:rsidR="008E0D46" w:rsidRDefault="008E0D46">
      <w:pPr>
        <w:jc w:val="center"/>
        <w:rPr>
          <w:rFonts w:ascii="Times New Roman" w:eastAsia="Times New Roman" w:hAnsi="Times New Roman" w:cs="Times New Roman"/>
          <w:sz w:val="28"/>
          <w:szCs w:val="28"/>
        </w:rPr>
      </w:pPr>
    </w:p>
    <w:p w14:paraId="28ABE6A8"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3CE51C4A" wp14:editId="3C7B1587">
            <wp:extent cx="4129088" cy="1446016"/>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129088" cy="1446016"/>
                    </a:xfrm>
                    <a:prstGeom prst="rect">
                      <a:avLst/>
                    </a:prstGeom>
                    <a:ln/>
                  </pic:spPr>
                </pic:pic>
              </a:graphicData>
            </a:graphic>
          </wp:inline>
        </w:drawing>
      </w:r>
    </w:p>
    <w:p w14:paraId="7E884722" w14:textId="77777777" w:rsidR="008E0D46" w:rsidRDefault="008E0D46">
      <w:pPr>
        <w:jc w:val="center"/>
        <w:rPr>
          <w:rFonts w:ascii="Times New Roman" w:eastAsia="Times New Roman" w:hAnsi="Times New Roman" w:cs="Times New Roman"/>
          <w:b/>
          <w:sz w:val="24"/>
          <w:szCs w:val="24"/>
        </w:rPr>
      </w:pPr>
    </w:p>
    <w:p w14:paraId="65BC7FBD" w14:textId="21D8357A"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20</w:t>
      </w:r>
    </w:p>
    <w:p w14:paraId="0B7D6528" w14:textId="77777777" w:rsidR="000B4479" w:rsidRDefault="000B4479">
      <w:pPr>
        <w:jc w:val="center"/>
        <w:rPr>
          <w:rFonts w:ascii="Times New Roman" w:eastAsia="Times New Roman" w:hAnsi="Times New Roman" w:cs="Times New Roman"/>
          <w:sz w:val="24"/>
          <w:szCs w:val="24"/>
        </w:rPr>
      </w:pPr>
    </w:p>
    <w:p w14:paraId="649E6DCB" w14:textId="7F8CD725"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this is how our project detects hand gestures and reacts as shown above. The greyscale images are the train data and the output data from detection. On the left side in every figure, we can see the train data and on the right side, we can see the output data after detecting the hand gesture. These grayscale images are compared by the machine learning algorithm and show the result according to the input.</w:t>
      </w:r>
    </w:p>
    <w:p w14:paraId="592699E8" w14:textId="38EB2FAD" w:rsidR="00344559" w:rsidRDefault="00344559">
      <w:pPr>
        <w:jc w:val="both"/>
        <w:rPr>
          <w:rFonts w:ascii="Times New Roman" w:eastAsia="Times New Roman" w:hAnsi="Times New Roman" w:cs="Times New Roman"/>
          <w:sz w:val="24"/>
          <w:szCs w:val="24"/>
        </w:rPr>
      </w:pPr>
    </w:p>
    <w:p w14:paraId="3190C3E2" w14:textId="19B78C3F" w:rsidR="00344559" w:rsidRDefault="00344559">
      <w:pPr>
        <w:jc w:val="both"/>
        <w:rPr>
          <w:rFonts w:ascii="Times New Roman" w:eastAsia="Times New Roman" w:hAnsi="Times New Roman" w:cs="Times New Roman"/>
          <w:sz w:val="24"/>
          <w:szCs w:val="24"/>
        </w:rPr>
      </w:pPr>
    </w:p>
    <w:p w14:paraId="2CE702C7" w14:textId="77777777" w:rsidR="000B4479" w:rsidRDefault="000B4479">
      <w:pPr>
        <w:jc w:val="center"/>
        <w:rPr>
          <w:rFonts w:ascii="Times New Roman" w:eastAsia="Times New Roman" w:hAnsi="Times New Roman" w:cs="Times New Roman"/>
          <w:sz w:val="24"/>
          <w:szCs w:val="24"/>
        </w:rPr>
      </w:pPr>
    </w:p>
    <w:p w14:paraId="356253B3"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5.2 Feasibility Study</w:t>
      </w:r>
    </w:p>
    <w:p w14:paraId="1831D7D7" w14:textId="087085C4"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of this project demonstrates the feasibility of hand gesture recognition based on raspberry pi. The gesture recognition studies show that it has a wide range of feasibility nowadays around the world. From driving a car to home automation, from running a computer to operating critical surgery, hand gestures show its importance in every aspect of modern technology. In our project, we tried to build a system that helps the old and disabled to lead their daily life easier and it shows a great opportunity in recent days. In case of financial feasibility, we can say that, among many equipment that uses the same technique like us, our project is a very low cost project, and as we have tried to build the system for maximum people to use, it will be very helpful for them if it costs as less as possible. Currently, many varieties of cutting edge technology are flooding our market, but most of them are quite expensive and require some suitable knowledge to use. In that case, our project is also ahead of those terms and very easy to use and requires very little prior knowledge of this technological equipment. In the case of operational feasibility, we are not sure that our project will show 100% accuracy in practical uses, but it will perform above average which is not bad in the beginning stages. If we want to reduce the cost of this project even more, then we need to mass-produce this product as it will decrease the price of every single unit of the product.</w:t>
      </w:r>
    </w:p>
    <w:p w14:paraId="5FC86613" w14:textId="2600D7BF" w:rsidR="00344559" w:rsidRDefault="00344559">
      <w:pPr>
        <w:jc w:val="both"/>
        <w:rPr>
          <w:rFonts w:ascii="Times New Roman" w:eastAsia="Times New Roman" w:hAnsi="Times New Roman" w:cs="Times New Roman"/>
          <w:sz w:val="24"/>
          <w:szCs w:val="24"/>
        </w:rPr>
      </w:pPr>
    </w:p>
    <w:p w14:paraId="096182FF" w14:textId="7CEB247C" w:rsidR="00344559" w:rsidRDefault="00344559">
      <w:pPr>
        <w:jc w:val="both"/>
        <w:rPr>
          <w:rFonts w:ascii="Times New Roman" w:eastAsia="Times New Roman" w:hAnsi="Times New Roman" w:cs="Times New Roman"/>
          <w:sz w:val="24"/>
          <w:szCs w:val="24"/>
        </w:rPr>
      </w:pPr>
    </w:p>
    <w:p w14:paraId="63E39D8F" w14:textId="2E20622C" w:rsidR="00344559" w:rsidRDefault="00344559">
      <w:pPr>
        <w:jc w:val="both"/>
        <w:rPr>
          <w:rFonts w:ascii="Times New Roman" w:eastAsia="Times New Roman" w:hAnsi="Times New Roman" w:cs="Times New Roman"/>
          <w:sz w:val="24"/>
          <w:szCs w:val="24"/>
        </w:rPr>
      </w:pPr>
    </w:p>
    <w:p w14:paraId="2B63090D" w14:textId="77777777" w:rsidR="00344559" w:rsidRDefault="00344559">
      <w:pPr>
        <w:jc w:val="both"/>
        <w:rPr>
          <w:rFonts w:ascii="Times New Roman" w:eastAsia="Times New Roman" w:hAnsi="Times New Roman" w:cs="Times New Roman"/>
          <w:sz w:val="24"/>
          <w:szCs w:val="24"/>
        </w:rPr>
      </w:pPr>
    </w:p>
    <w:p w14:paraId="4B321677" w14:textId="77777777" w:rsidR="000B4479" w:rsidRDefault="000B4479"/>
    <w:p w14:paraId="5B94B862"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5.3 Problem Faced and Solutions</w:t>
      </w:r>
    </w:p>
    <w:p w14:paraId="737269AE" w14:textId="7D7789D1"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Detecting hand gestures is not an easy task to complete if you don’t have any prior knowledge of certain machine learning techniques and algorithms. We also faced this problem as we didn't have any prior knowledge of machine learning, but from time to time, we adapted ourselves in this situation and were able to complete the base of the detection of hand gestures. After building up the codes, it was time to increase the accuracy of the detection as it was very low in our first phase. After that, we had to connect the database with our python hand detection codes using </w:t>
      </w:r>
      <w:proofErr w:type="gramStart"/>
      <w:r>
        <w:rPr>
          <w:rFonts w:ascii="Times New Roman" w:eastAsia="Times New Roman" w:hAnsi="Times New Roman" w:cs="Times New Roman"/>
          <w:sz w:val="24"/>
          <w:szCs w:val="24"/>
        </w:rPr>
        <w:t>Spyder(</w:t>
      </w:r>
      <w:proofErr w:type="gramEnd"/>
      <w:r>
        <w:rPr>
          <w:rFonts w:ascii="Times New Roman" w:eastAsia="Times New Roman" w:hAnsi="Times New Roman" w:cs="Times New Roman"/>
          <w:sz w:val="24"/>
          <w:szCs w:val="24"/>
        </w:rPr>
        <w:t>a compiler in Anaconda distribution), which made our project hard to complete in time, but eventually, we sorted it out. And the last problem we faced was during connecting our android application with our project because it required a certain library which we didn’t know about. After searching for hours, we solved this problem too.</w:t>
      </w:r>
    </w:p>
    <w:p w14:paraId="6DEF13C1" w14:textId="07D5C4A2" w:rsidR="00344559" w:rsidRDefault="00344559">
      <w:pPr>
        <w:jc w:val="both"/>
        <w:rPr>
          <w:rFonts w:ascii="Times New Roman" w:eastAsia="Times New Roman" w:hAnsi="Times New Roman" w:cs="Times New Roman"/>
          <w:sz w:val="24"/>
          <w:szCs w:val="24"/>
        </w:rPr>
      </w:pPr>
    </w:p>
    <w:p w14:paraId="2EE53586" w14:textId="2A4311C6" w:rsidR="00344559" w:rsidRDefault="00344559">
      <w:pPr>
        <w:jc w:val="both"/>
        <w:rPr>
          <w:rFonts w:ascii="Times New Roman" w:eastAsia="Times New Roman" w:hAnsi="Times New Roman" w:cs="Times New Roman"/>
          <w:sz w:val="24"/>
          <w:szCs w:val="24"/>
        </w:rPr>
      </w:pPr>
    </w:p>
    <w:p w14:paraId="6A0DA654" w14:textId="28B2D6B5" w:rsidR="00344559" w:rsidRDefault="00344559">
      <w:pPr>
        <w:jc w:val="both"/>
        <w:rPr>
          <w:rFonts w:ascii="Times New Roman" w:eastAsia="Times New Roman" w:hAnsi="Times New Roman" w:cs="Times New Roman"/>
          <w:sz w:val="24"/>
          <w:szCs w:val="24"/>
        </w:rPr>
      </w:pPr>
    </w:p>
    <w:p w14:paraId="6FE3B0B2" w14:textId="0CFE9FCB" w:rsidR="00344559" w:rsidRDefault="00344559">
      <w:pPr>
        <w:jc w:val="both"/>
        <w:rPr>
          <w:rFonts w:ascii="Times New Roman" w:eastAsia="Times New Roman" w:hAnsi="Times New Roman" w:cs="Times New Roman"/>
          <w:sz w:val="24"/>
          <w:szCs w:val="24"/>
        </w:rPr>
      </w:pPr>
    </w:p>
    <w:p w14:paraId="1F44DD6E" w14:textId="2FEF7EA8" w:rsidR="00344559" w:rsidRDefault="00344559">
      <w:pPr>
        <w:jc w:val="both"/>
        <w:rPr>
          <w:rFonts w:ascii="Times New Roman" w:eastAsia="Times New Roman" w:hAnsi="Times New Roman" w:cs="Times New Roman"/>
          <w:sz w:val="24"/>
          <w:szCs w:val="24"/>
        </w:rPr>
      </w:pPr>
    </w:p>
    <w:p w14:paraId="7200169D" w14:textId="77777777" w:rsidR="00344559" w:rsidRDefault="00344559">
      <w:pPr>
        <w:jc w:val="both"/>
        <w:rPr>
          <w:rFonts w:ascii="Times New Roman" w:eastAsia="Times New Roman" w:hAnsi="Times New Roman" w:cs="Times New Roman"/>
          <w:sz w:val="24"/>
          <w:szCs w:val="24"/>
        </w:rPr>
      </w:pPr>
    </w:p>
    <w:p w14:paraId="074D2F80"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5.4 Future Development</w:t>
      </w:r>
    </w:p>
    <w:p w14:paraId="3723FB92" w14:textId="55BCD933" w:rsidR="00903C48" w:rsidRPr="00903C48" w:rsidRDefault="006721C1" w:rsidP="00903C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huge area to develop in this hand detection criteria. Hand detection nowadays become a very interesting subject for many developing countries and also to hundreds of developers because they can create many opportunities using this method. Like this, we also have some development ideas that require some time and more funds to take this project forward. Such as, there are only three gestures that our system can detect, but if we have some time to improve it, we can surely add some more gestures to express emotions broadly. Also, our system only operates in one </w:t>
      </w:r>
      <w:r w:rsidR="00344559">
        <w:rPr>
          <w:rFonts w:ascii="Times New Roman" w:eastAsia="Times New Roman" w:hAnsi="Times New Roman" w:cs="Times New Roman"/>
          <w:sz w:val="24"/>
          <w:szCs w:val="24"/>
        </w:rPr>
        <w:t>language (</w:t>
      </w:r>
      <w:r>
        <w:rPr>
          <w:rFonts w:ascii="Times New Roman" w:eastAsia="Times New Roman" w:hAnsi="Times New Roman" w:cs="Times New Roman"/>
          <w:sz w:val="24"/>
          <w:szCs w:val="24"/>
        </w:rPr>
        <w:t>English), but we have thought of adding some more languages so that people from different countries or areas can select their language and use it their way. If we can develop our system a little bit and if we could make it more stable, we can use it in large sectors like in hospitals or public places for civilian protection purposes. If we use this in hospitals, we can monitor multiple people at the same time and as we have a shortage of medical personnel, it would be time-consuming and life-saving. If we use it in public places, civilians will feel much more secure as it will help them in case of emergency in late hours or at any time if they need any kind of attention. So, as you see, there are a lot of areas we can still develop in our project.</w:t>
      </w:r>
      <w:bookmarkStart w:id="98" w:name="_u65w3h77xhbj" w:colFirst="0" w:colLast="0"/>
      <w:bookmarkEnd w:id="98"/>
    </w:p>
    <w:p w14:paraId="7A76E11C" w14:textId="115F141D" w:rsidR="00903C48" w:rsidRDefault="00903C48">
      <w:pPr>
        <w:pStyle w:val="Heading1"/>
        <w:spacing w:before="240" w:after="240"/>
        <w:jc w:val="both"/>
        <w:rPr>
          <w:rFonts w:ascii="Times New Roman" w:eastAsia="Times New Roman" w:hAnsi="Times New Roman" w:cs="Times New Roman"/>
          <w:sz w:val="28"/>
          <w:szCs w:val="28"/>
        </w:rPr>
      </w:pPr>
    </w:p>
    <w:p w14:paraId="07934E97" w14:textId="393AB738" w:rsidR="00344559" w:rsidRDefault="00344559" w:rsidP="00344559"/>
    <w:p w14:paraId="1C93BA4F" w14:textId="77777777" w:rsidR="00344559" w:rsidRPr="00344559" w:rsidRDefault="00344559" w:rsidP="00344559"/>
    <w:p w14:paraId="3DA6DD8B"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5.5 Conclusion</w:t>
      </w:r>
    </w:p>
    <w:p w14:paraId="458DE667" w14:textId="0B3BBFFB"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is advancing day by day and it requires much more every day from us. With the help of many technological methods, developers and also students are inventing and adding new methods to the existing one which creates a large opportunity for many people. These days, we can see many </w:t>
      </w:r>
      <w:r w:rsidR="00344559">
        <w:rPr>
          <w:rFonts w:ascii="Times New Roman" w:eastAsia="Times New Roman" w:hAnsi="Times New Roman" w:cs="Times New Roman"/>
          <w:sz w:val="24"/>
          <w:szCs w:val="24"/>
        </w:rPr>
        <w:t>cutting-edge</w:t>
      </w:r>
      <w:r>
        <w:rPr>
          <w:rFonts w:ascii="Times New Roman" w:eastAsia="Times New Roman" w:hAnsi="Times New Roman" w:cs="Times New Roman"/>
          <w:sz w:val="24"/>
          <w:szCs w:val="24"/>
        </w:rPr>
        <w:t xml:space="preserve"> technologies around the world which is made possible by this ever-growing knowledge. Our project was also possible for this kind of method and we are trying to make it more applicable and efficient for disabled and old people who nowadays lead a hard life. Technology teaches us to learn something new and to make the best out of it so that we can make this world a better place. So, we tried to make something new out of it and also tried to make a system that will help the people who need it the most.</w:t>
      </w:r>
    </w:p>
    <w:p w14:paraId="0E40A5BA" w14:textId="6122841F" w:rsidR="00344559" w:rsidRDefault="00344559">
      <w:pPr>
        <w:spacing w:before="240" w:after="240"/>
        <w:jc w:val="both"/>
        <w:rPr>
          <w:rFonts w:ascii="Times New Roman" w:eastAsia="Times New Roman" w:hAnsi="Times New Roman" w:cs="Times New Roman"/>
          <w:sz w:val="24"/>
          <w:szCs w:val="24"/>
        </w:rPr>
      </w:pPr>
    </w:p>
    <w:p w14:paraId="043371E8" w14:textId="44A58030" w:rsidR="00344559" w:rsidRDefault="00344559">
      <w:pPr>
        <w:spacing w:before="240" w:after="240"/>
        <w:jc w:val="both"/>
        <w:rPr>
          <w:rFonts w:ascii="Times New Roman" w:eastAsia="Times New Roman" w:hAnsi="Times New Roman" w:cs="Times New Roman"/>
          <w:sz w:val="24"/>
          <w:szCs w:val="24"/>
        </w:rPr>
      </w:pPr>
    </w:p>
    <w:p w14:paraId="1C33800A" w14:textId="7EC3C7DC" w:rsidR="00344559" w:rsidRDefault="00344559">
      <w:pPr>
        <w:spacing w:before="240" w:after="240"/>
        <w:jc w:val="both"/>
        <w:rPr>
          <w:rFonts w:ascii="Times New Roman" w:eastAsia="Times New Roman" w:hAnsi="Times New Roman" w:cs="Times New Roman"/>
          <w:sz w:val="24"/>
          <w:szCs w:val="24"/>
        </w:rPr>
      </w:pPr>
    </w:p>
    <w:p w14:paraId="6FCCCD24" w14:textId="77777777" w:rsidR="000B4479" w:rsidRDefault="006721C1">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bl>
      <w:tblPr>
        <w:tblStyle w:val="af8"/>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352"/>
      </w:tblGrid>
      <w:tr w:rsidR="00344559" w14:paraId="79E070A7" w14:textId="77777777" w:rsidTr="00344559">
        <w:trPr>
          <w:trHeight w:val="1160"/>
        </w:trPr>
        <w:tc>
          <w:tcPr>
            <w:tcW w:w="9352" w:type="dxa"/>
            <w:tcBorders>
              <w:bottom w:val="single" w:sz="8" w:space="0" w:color="000000"/>
            </w:tcBorders>
            <w:tcMar>
              <w:top w:w="100" w:type="dxa"/>
              <w:left w:w="100" w:type="dxa"/>
              <w:bottom w:w="100" w:type="dxa"/>
              <w:right w:w="100" w:type="dxa"/>
            </w:tcMar>
            <w:vAlign w:val="bottom"/>
          </w:tcPr>
          <w:p w14:paraId="1EE6C21C" w14:textId="77777777" w:rsidR="00344559" w:rsidRDefault="00344559">
            <w:pPr>
              <w:rPr>
                <w:rFonts w:ascii="Times New Roman" w:eastAsia="Times New Roman" w:hAnsi="Times New Roman" w:cs="Times New Roman"/>
                <w:b/>
                <w:sz w:val="28"/>
                <w:szCs w:val="28"/>
              </w:rPr>
            </w:pPr>
          </w:p>
          <w:p w14:paraId="15B17288" w14:textId="77777777" w:rsidR="00344559" w:rsidRDefault="00344559">
            <w:pPr>
              <w:pStyle w:val="Title"/>
              <w:spacing w:before="240"/>
              <w:rPr>
                <w:rFonts w:ascii="Times New Roman" w:eastAsia="Times New Roman" w:hAnsi="Times New Roman" w:cs="Times New Roman"/>
                <w:sz w:val="36"/>
                <w:szCs w:val="36"/>
              </w:rPr>
            </w:pPr>
            <w:bookmarkStart w:id="99" w:name="_ynhq0tyvnky2" w:colFirst="0" w:colLast="0"/>
            <w:bookmarkEnd w:id="99"/>
            <w:r>
              <w:rPr>
                <w:rFonts w:ascii="Times New Roman" w:eastAsia="Times New Roman" w:hAnsi="Times New Roman" w:cs="Times New Roman"/>
                <w:sz w:val="36"/>
                <w:szCs w:val="36"/>
              </w:rPr>
              <w:t>REFERENCES</w:t>
            </w:r>
          </w:p>
        </w:tc>
      </w:tr>
    </w:tbl>
    <w:p w14:paraId="324EBCF1" w14:textId="77777777" w:rsidR="000B4479" w:rsidRDefault="000B4479">
      <w:pPr>
        <w:spacing w:before="240" w:after="240"/>
        <w:rPr>
          <w:rFonts w:ascii="Times New Roman" w:eastAsia="Times New Roman" w:hAnsi="Times New Roman" w:cs="Times New Roman"/>
          <w:sz w:val="24"/>
          <w:szCs w:val="24"/>
        </w:rPr>
      </w:pPr>
    </w:p>
    <w:p w14:paraId="11B33036" w14:textId="77777777" w:rsidR="000B4479" w:rsidRDefault="006721C1">
      <w:pPr>
        <w:numPr>
          <w:ilvl w:val="0"/>
          <w:numId w:val="6"/>
        </w:numPr>
        <w:rPr>
          <w:color w:val="222222"/>
          <w:sz w:val="20"/>
          <w:szCs w:val="20"/>
          <w:highlight w:val="white"/>
        </w:rPr>
      </w:pPr>
      <w:proofErr w:type="spellStart"/>
      <w:r>
        <w:rPr>
          <w:color w:val="222222"/>
          <w:sz w:val="20"/>
          <w:szCs w:val="20"/>
          <w:highlight w:val="white"/>
        </w:rPr>
        <w:t>Haria</w:t>
      </w:r>
      <w:proofErr w:type="spellEnd"/>
      <w:r>
        <w:rPr>
          <w:color w:val="222222"/>
          <w:sz w:val="20"/>
          <w:szCs w:val="20"/>
          <w:highlight w:val="white"/>
        </w:rPr>
        <w:t xml:space="preserve">, A., Subramanian, A., </w:t>
      </w:r>
      <w:proofErr w:type="spellStart"/>
      <w:r>
        <w:rPr>
          <w:color w:val="222222"/>
          <w:sz w:val="20"/>
          <w:szCs w:val="20"/>
          <w:highlight w:val="white"/>
        </w:rPr>
        <w:t>Asokkumar</w:t>
      </w:r>
      <w:proofErr w:type="spellEnd"/>
      <w:r>
        <w:rPr>
          <w:color w:val="222222"/>
          <w:sz w:val="20"/>
          <w:szCs w:val="20"/>
          <w:highlight w:val="white"/>
        </w:rPr>
        <w:t xml:space="preserve">, N., Poddar, S., &amp; Nayak, J. S. (2017). Hand gesture recognition for human computer interaction. </w:t>
      </w:r>
      <w:r>
        <w:rPr>
          <w:i/>
          <w:color w:val="222222"/>
          <w:sz w:val="20"/>
          <w:szCs w:val="20"/>
          <w:highlight w:val="white"/>
        </w:rPr>
        <w:t>Procedia computer science</w:t>
      </w:r>
      <w:r>
        <w:rPr>
          <w:color w:val="222222"/>
          <w:sz w:val="20"/>
          <w:szCs w:val="20"/>
          <w:highlight w:val="white"/>
        </w:rPr>
        <w:t xml:space="preserve">, </w:t>
      </w:r>
      <w:r>
        <w:rPr>
          <w:i/>
          <w:color w:val="222222"/>
          <w:sz w:val="20"/>
          <w:szCs w:val="20"/>
          <w:highlight w:val="white"/>
        </w:rPr>
        <w:t>115</w:t>
      </w:r>
      <w:r>
        <w:rPr>
          <w:color w:val="222222"/>
          <w:sz w:val="20"/>
          <w:szCs w:val="20"/>
          <w:highlight w:val="white"/>
        </w:rPr>
        <w:t>, 367-374.</w:t>
      </w:r>
    </w:p>
    <w:p w14:paraId="224D461C" w14:textId="77777777" w:rsidR="000B4479" w:rsidRDefault="000B4479">
      <w:pPr>
        <w:rPr>
          <w:color w:val="222222"/>
          <w:sz w:val="20"/>
          <w:szCs w:val="20"/>
          <w:highlight w:val="white"/>
        </w:rPr>
      </w:pPr>
    </w:p>
    <w:p w14:paraId="09876662" w14:textId="77777777" w:rsidR="000B4479" w:rsidRDefault="006721C1">
      <w:pPr>
        <w:numPr>
          <w:ilvl w:val="0"/>
          <w:numId w:val="6"/>
        </w:numPr>
        <w:rPr>
          <w:color w:val="222222"/>
          <w:sz w:val="20"/>
          <w:szCs w:val="20"/>
          <w:highlight w:val="white"/>
        </w:rPr>
      </w:pPr>
      <w:r>
        <w:rPr>
          <w:color w:val="222222"/>
          <w:sz w:val="20"/>
          <w:szCs w:val="20"/>
          <w:highlight w:val="white"/>
        </w:rPr>
        <w:t xml:space="preserve">Shaikh, S., Gupta, R., Shaikh, I., &amp; </w:t>
      </w:r>
      <w:proofErr w:type="spellStart"/>
      <w:r>
        <w:rPr>
          <w:color w:val="222222"/>
          <w:sz w:val="20"/>
          <w:szCs w:val="20"/>
          <w:highlight w:val="white"/>
        </w:rPr>
        <w:t>Borade</w:t>
      </w:r>
      <w:proofErr w:type="spellEnd"/>
      <w:r>
        <w:rPr>
          <w:color w:val="222222"/>
          <w:sz w:val="20"/>
          <w:szCs w:val="20"/>
          <w:highlight w:val="white"/>
        </w:rPr>
        <w:t xml:space="preserve">, J. (2016). Hand gesture recognition using OpenCV. </w:t>
      </w:r>
      <w:r>
        <w:rPr>
          <w:i/>
          <w:color w:val="222222"/>
          <w:sz w:val="20"/>
          <w:szCs w:val="20"/>
          <w:highlight w:val="white"/>
        </w:rPr>
        <w:t xml:space="preserve">Int. J. Adv. Res. </w:t>
      </w:r>
      <w:proofErr w:type="spellStart"/>
      <w:r>
        <w:rPr>
          <w:i/>
          <w:color w:val="222222"/>
          <w:sz w:val="20"/>
          <w:szCs w:val="20"/>
          <w:highlight w:val="white"/>
        </w:rPr>
        <w:t>Comput</w:t>
      </w:r>
      <w:proofErr w:type="spellEnd"/>
      <w:r>
        <w:rPr>
          <w:i/>
          <w:color w:val="222222"/>
          <w:sz w:val="20"/>
          <w:szCs w:val="20"/>
          <w:highlight w:val="white"/>
        </w:rPr>
        <w:t xml:space="preserve">. </w:t>
      </w:r>
      <w:proofErr w:type="spellStart"/>
      <w:r>
        <w:rPr>
          <w:i/>
          <w:color w:val="222222"/>
          <w:sz w:val="20"/>
          <w:szCs w:val="20"/>
          <w:highlight w:val="white"/>
        </w:rPr>
        <w:t>Commun</w:t>
      </w:r>
      <w:proofErr w:type="spellEnd"/>
      <w:r>
        <w:rPr>
          <w:i/>
          <w:color w:val="222222"/>
          <w:sz w:val="20"/>
          <w:szCs w:val="20"/>
          <w:highlight w:val="white"/>
        </w:rPr>
        <w:t xml:space="preserve">. </w:t>
      </w:r>
      <w:proofErr w:type="spellStart"/>
      <w:r>
        <w:rPr>
          <w:i/>
          <w:color w:val="222222"/>
          <w:sz w:val="20"/>
          <w:szCs w:val="20"/>
          <w:highlight w:val="white"/>
        </w:rPr>
        <w:t>Eng</w:t>
      </w:r>
      <w:proofErr w:type="spellEnd"/>
      <w:r>
        <w:rPr>
          <w:color w:val="222222"/>
          <w:sz w:val="20"/>
          <w:szCs w:val="20"/>
          <w:highlight w:val="white"/>
        </w:rPr>
        <w:t xml:space="preserve">, </w:t>
      </w:r>
      <w:r>
        <w:rPr>
          <w:i/>
          <w:color w:val="222222"/>
          <w:sz w:val="20"/>
          <w:szCs w:val="20"/>
          <w:highlight w:val="white"/>
        </w:rPr>
        <w:t>5</w:t>
      </w:r>
      <w:r>
        <w:rPr>
          <w:color w:val="222222"/>
          <w:sz w:val="20"/>
          <w:szCs w:val="20"/>
          <w:highlight w:val="white"/>
        </w:rPr>
        <w:t>(3), 2275-2321.</w:t>
      </w:r>
    </w:p>
    <w:p w14:paraId="2A6F78A6" w14:textId="77777777" w:rsidR="000B4479" w:rsidRDefault="000B4479">
      <w:pPr>
        <w:rPr>
          <w:color w:val="222222"/>
          <w:sz w:val="20"/>
          <w:szCs w:val="20"/>
          <w:highlight w:val="white"/>
        </w:rPr>
      </w:pPr>
    </w:p>
    <w:p w14:paraId="117430E1" w14:textId="77777777" w:rsidR="000B4479" w:rsidRDefault="006721C1">
      <w:pPr>
        <w:numPr>
          <w:ilvl w:val="0"/>
          <w:numId w:val="6"/>
        </w:numPr>
        <w:rPr>
          <w:color w:val="222222"/>
          <w:sz w:val="20"/>
          <w:szCs w:val="20"/>
          <w:highlight w:val="white"/>
        </w:rPr>
      </w:pPr>
      <w:r>
        <w:rPr>
          <w:color w:val="222222"/>
          <w:sz w:val="20"/>
          <w:szCs w:val="20"/>
          <w:highlight w:val="white"/>
        </w:rPr>
        <w:t xml:space="preserve">Gonzalo, P. J., &amp; Juan, A. H. T. (2015, September). Control of home devices based on hand gestures. In </w:t>
      </w:r>
      <w:r>
        <w:rPr>
          <w:i/>
          <w:color w:val="222222"/>
          <w:sz w:val="20"/>
          <w:szCs w:val="20"/>
          <w:highlight w:val="white"/>
        </w:rPr>
        <w:t>2015 IEEE 5th International Conference on Consumer Electronics-Berlin (ICCE-Berlin)</w:t>
      </w:r>
      <w:r>
        <w:rPr>
          <w:color w:val="222222"/>
          <w:sz w:val="20"/>
          <w:szCs w:val="20"/>
          <w:highlight w:val="white"/>
        </w:rPr>
        <w:t xml:space="preserve"> (pp. 510-514). IEEE.</w:t>
      </w:r>
    </w:p>
    <w:p w14:paraId="3183E089" w14:textId="77777777" w:rsidR="000B4479" w:rsidRDefault="000B4479">
      <w:pPr>
        <w:ind w:left="720"/>
        <w:rPr>
          <w:color w:val="222222"/>
          <w:sz w:val="20"/>
          <w:szCs w:val="20"/>
          <w:highlight w:val="white"/>
        </w:rPr>
      </w:pPr>
    </w:p>
    <w:p w14:paraId="2B49B579" w14:textId="77777777" w:rsidR="000B4479" w:rsidRDefault="006721C1">
      <w:pPr>
        <w:numPr>
          <w:ilvl w:val="0"/>
          <w:numId w:val="6"/>
        </w:numPr>
        <w:rPr>
          <w:color w:val="222222"/>
          <w:sz w:val="20"/>
          <w:szCs w:val="20"/>
          <w:highlight w:val="white"/>
        </w:rPr>
      </w:pPr>
      <w:proofErr w:type="spellStart"/>
      <w:r>
        <w:rPr>
          <w:color w:val="222222"/>
          <w:sz w:val="20"/>
          <w:szCs w:val="20"/>
          <w:highlight w:val="white"/>
        </w:rPr>
        <w:t>Benalcázar</w:t>
      </w:r>
      <w:proofErr w:type="spellEnd"/>
      <w:r>
        <w:rPr>
          <w:color w:val="222222"/>
          <w:sz w:val="20"/>
          <w:szCs w:val="20"/>
          <w:highlight w:val="white"/>
        </w:rPr>
        <w:t xml:space="preserve">, M. E., </w:t>
      </w:r>
      <w:proofErr w:type="spellStart"/>
      <w:r>
        <w:rPr>
          <w:color w:val="222222"/>
          <w:sz w:val="20"/>
          <w:szCs w:val="20"/>
          <w:highlight w:val="white"/>
        </w:rPr>
        <w:t>Motoche</w:t>
      </w:r>
      <w:proofErr w:type="spellEnd"/>
      <w:r>
        <w:rPr>
          <w:color w:val="222222"/>
          <w:sz w:val="20"/>
          <w:szCs w:val="20"/>
          <w:highlight w:val="white"/>
        </w:rPr>
        <w:t xml:space="preserve">, C., </w:t>
      </w:r>
      <w:proofErr w:type="spellStart"/>
      <w:r>
        <w:rPr>
          <w:color w:val="222222"/>
          <w:sz w:val="20"/>
          <w:szCs w:val="20"/>
          <w:highlight w:val="white"/>
        </w:rPr>
        <w:t>Zea</w:t>
      </w:r>
      <w:proofErr w:type="spellEnd"/>
      <w:r>
        <w:rPr>
          <w:color w:val="222222"/>
          <w:sz w:val="20"/>
          <w:szCs w:val="20"/>
          <w:highlight w:val="white"/>
        </w:rPr>
        <w:t xml:space="preserve">, J. A., Jaramillo, A. G., </w:t>
      </w:r>
      <w:proofErr w:type="spellStart"/>
      <w:r>
        <w:rPr>
          <w:color w:val="222222"/>
          <w:sz w:val="20"/>
          <w:szCs w:val="20"/>
          <w:highlight w:val="white"/>
        </w:rPr>
        <w:t>Anchundia</w:t>
      </w:r>
      <w:proofErr w:type="spellEnd"/>
      <w:r>
        <w:rPr>
          <w:color w:val="222222"/>
          <w:sz w:val="20"/>
          <w:szCs w:val="20"/>
          <w:highlight w:val="white"/>
        </w:rPr>
        <w:t xml:space="preserve">, C. E., Zambrano, P., ... &amp; Pérez, M. (2017, October). Real-time hand gesture recognition using the </w:t>
      </w:r>
      <w:proofErr w:type="spellStart"/>
      <w:r>
        <w:rPr>
          <w:color w:val="222222"/>
          <w:sz w:val="20"/>
          <w:szCs w:val="20"/>
          <w:highlight w:val="white"/>
        </w:rPr>
        <w:t>Myo</w:t>
      </w:r>
      <w:proofErr w:type="spellEnd"/>
      <w:r>
        <w:rPr>
          <w:color w:val="222222"/>
          <w:sz w:val="20"/>
          <w:szCs w:val="20"/>
          <w:highlight w:val="white"/>
        </w:rPr>
        <w:t xml:space="preserve"> armband and muscle activity detection. In </w:t>
      </w:r>
      <w:r>
        <w:rPr>
          <w:i/>
          <w:color w:val="222222"/>
          <w:sz w:val="20"/>
          <w:szCs w:val="20"/>
          <w:highlight w:val="white"/>
        </w:rPr>
        <w:t>2017 IEEE Second Ecuador Technical Chapters Meeting (ETCM)</w:t>
      </w:r>
      <w:r>
        <w:rPr>
          <w:color w:val="222222"/>
          <w:sz w:val="20"/>
          <w:szCs w:val="20"/>
          <w:highlight w:val="white"/>
        </w:rPr>
        <w:t xml:space="preserve"> (pp. 1-6). IEEE.</w:t>
      </w:r>
    </w:p>
    <w:p w14:paraId="45C3A44B" w14:textId="77777777" w:rsidR="000B4479" w:rsidRDefault="000B4479">
      <w:pPr>
        <w:rPr>
          <w:color w:val="222222"/>
          <w:sz w:val="20"/>
          <w:szCs w:val="20"/>
          <w:highlight w:val="white"/>
        </w:rPr>
      </w:pPr>
    </w:p>
    <w:p w14:paraId="7D82BA11" w14:textId="77777777" w:rsidR="000B4479" w:rsidRDefault="006721C1">
      <w:pPr>
        <w:numPr>
          <w:ilvl w:val="0"/>
          <w:numId w:val="6"/>
        </w:numPr>
        <w:rPr>
          <w:color w:val="222222"/>
          <w:sz w:val="20"/>
          <w:szCs w:val="20"/>
          <w:highlight w:val="white"/>
        </w:rPr>
      </w:pPr>
      <w:proofErr w:type="spellStart"/>
      <w:r>
        <w:rPr>
          <w:color w:val="222222"/>
          <w:sz w:val="20"/>
          <w:szCs w:val="20"/>
          <w:highlight w:val="white"/>
        </w:rPr>
        <w:t>Ma'asum</w:t>
      </w:r>
      <w:proofErr w:type="spellEnd"/>
      <w:r>
        <w:rPr>
          <w:color w:val="222222"/>
          <w:sz w:val="20"/>
          <w:szCs w:val="20"/>
          <w:highlight w:val="white"/>
        </w:rPr>
        <w:t xml:space="preserve">, F. F. M., </w:t>
      </w:r>
      <w:proofErr w:type="spellStart"/>
      <w:r>
        <w:rPr>
          <w:color w:val="222222"/>
          <w:sz w:val="20"/>
          <w:szCs w:val="20"/>
          <w:highlight w:val="white"/>
        </w:rPr>
        <w:t>Sulaiman</w:t>
      </w:r>
      <w:proofErr w:type="spellEnd"/>
      <w:r>
        <w:rPr>
          <w:color w:val="222222"/>
          <w:sz w:val="20"/>
          <w:szCs w:val="20"/>
          <w:highlight w:val="white"/>
        </w:rPr>
        <w:t xml:space="preserve">, S., &amp; </w:t>
      </w:r>
      <w:proofErr w:type="spellStart"/>
      <w:r>
        <w:rPr>
          <w:color w:val="222222"/>
          <w:sz w:val="20"/>
          <w:szCs w:val="20"/>
          <w:highlight w:val="white"/>
        </w:rPr>
        <w:t>Saparon</w:t>
      </w:r>
      <w:proofErr w:type="spellEnd"/>
      <w:r>
        <w:rPr>
          <w:color w:val="222222"/>
          <w:sz w:val="20"/>
          <w:szCs w:val="20"/>
          <w:highlight w:val="white"/>
        </w:rPr>
        <w:t xml:space="preserve">, A. (2015). An overview of hand gestures recognition system techniques. In </w:t>
      </w:r>
      <w:r>
        <w:rPr>
          <w:i/>
          <w:color w:val="222222"/>
          <w:sz w:val="20"/>
          <w:szCs w:val="20"/>
          <w:highlight w:val="white"/>
        </w:rPr>
        <w:t>IOP Conference Series: Materials Science and Engineering</w:t>
      </w:r>
      <w:r>
        <w:rPr>
          <w:color w:val="222222"/>
          <w:sz w:val="20"/>
          <w:szCs w:val="20"/>
          <w:highlight w:val="white"/>
        </w:rPr>
        <w:t xml:space="preserve"> (Vol. 99, No. 1, p. 012012). IOP Publishing.</w:t>
      </w:r>
    </w:p>
    <w:p w14:paraId="1B2922CD" w14:textId="77777777" w:rsidR="000B4479" w:rsidRDefault="000B4479">
      <w:pPr>
        <w:rPr>
          <w:color w:val="222222"/>
          <w:sz w:val="20"/>
          <w:szCs w:val="20"/>
          <w:highlight w:val="white"/>
        </w:rPr>
      </w:pPr>
    </w:p>
    <w:p w14:paraId="1428D96F" w14:textId="77777777" w:rsidR="000B4479" w:rsidRDefault="006721C1">
      <w:pPr>
        <w:numPr>
          <w:ilvl w:val="0"/>
          <w:numId w:val="6"/>
        </w:numPr>
        <w:rPr>
          <w:color w:val="222222"/>
          <w:sz w:val="20"/>
          <w:szCs w:val="20"/>
          <w:highlight w:val="white"/>
        </w:rPr>
      </w:pPr>
      <w:r>
        <w:rPr>
          <w:color w:val="222222"/>
          <w:sz w:val="20"/>
          <w:szCs w:val="20"/>
          <w:highlight w:val="white"/>
        </w:rPr>
        <w:t xml:space="preserve">Javeria, F., &amp; </w:t>
      </w:r>
      <w:proofErr w:type="spellStart"/>
      <w:r>
        <w:rPr>
          <w:color w:val="222222"/>
          <w:sz w:val="20"/>
          <w:szCs w:val="20"/>
          <w:highlight w:val="white"/>
        </w:rPr>
        <w:t>Muhaddisa</w:t>
      </w:r>
      <w:proofErr w:type="spellEnd"/>
      <w:r>
        <w:rPr>
          <w:color w:val="222222"/>
          <w:sz w:val="20"/>
          <w:szCs w:val="20"/>
          <w:highlight w:val="white"/>
        </w:rPr>
        <w:t xml:space="preserve">, B. A. (2014, April). Real Time Hand Gesture Recognition for Computer Interaction. In </w:t>
      </w:r>
      <w:r>
        <w:rPr>
          <w:i/>
          <w:color w:val="222222"/>
          <w:sz w:val="20"/>
          <w:szCs w:val="20"/>
          <w:highlight w:val="white"/>
        </w:rPr>
        <w:t>International Conference on Robotics and Emerging Allied Technologies in Engineering</w:t>
      </w:r>
      <w:r>
        <w:rPr>
          <w:color w:val="222222"/>
          <w:sz w:val="20"/>
          <w:szCs w:val="20"/>
          <w:highlight w:val="white"/>
        </w:rPr>
        <w:t>.</w:t>
      </w:r>
    </w:p>
    <w:p w14:paraId="7E2A2B52" w14:textId="77777777" w:rsidR="000B4479" w:rsidRDefault="000B4479">
      <w:pPr>
        <w:rPr>
          <w:color w:val="222222"/>
          <w:sz w:val="20"/>
          <w:szCs w:val="20"/>
          <w:highlight w:val="white"/>
        </w:rPr>
      </w:pPr>
    </w:p>
    <w:p w14:paraId="32CCEB3E" w14:textId="77777777" w:rsidR="000B4479" w:rsidRDefault="006721C1">
      <w:pPr>
        <w:numPr>
          <w:ilvl w:val="0"/>
          <w:numId w:val="6"/>
        </w:numPr>
        <w:rPr>
          <w:color w:val="222222"/>
          <w:sz w:val="20"/>
          <w:szCs w:val="20"/>
          <w:highlight w:val="white"/>
        </w:rPr>
      </w:pPr>
      <w:r>
        <w:rPr>
          <w:color w:val="222222"/>
          <w:sz w:val="20"/>
          <w:szCs w:val="20"/>
          <w:highlight w:val="white"/>
        </w:rPr>
        <w:t xml:space="preserve">Shrivastava, R. (2013, February). A hidden Markov model based dynamic hand gesture recognition system using OpenCV. In </w:t>
      </w:r>
      <w:r>
        <w:rPr>
          <w:i/>
          <w:color w:val="222222"/>
          <w:sz w:val="20"/>
          <w:szCs w:val="20"/>
          <w:highlight w:val="white"/>
        </w:rPr>
        <w:t>2013 3rd IEEE International Advance Computing Conference (IACC)</w:t>
      </w:r>
      <w:r>
        <w:rPr>
          <w:color w:val="222222"/>
          <w:sz w:val="20"/>
          <w:szCs w:val="20"/>
          <w:highlight w:val="white"/>
        </w:rPr>
        <w:t xml:space="preserve"> (pp. 947-950). IEEE.</w:t>
      </w:r>
    </w:p>
    <w:p w14:paraId="7A696623" w14:textId="77777777" w:rsidR="000B4479" w:rsidRDefault="000B4479">
      <w:pPr>
        <w:rPr>
          <w:color w:val="222222"/>
          <w:sz w:val="20"/>
          <w:szCs w:val="20"/>
          <w:highlight w:val="white"/>
        </w:rPr>
      </w:pPr>
    </w:p>
    <w:p w14:paraId="38804AE5" w14:textId="77777777" w:rsidR="000B4479" w:rsidRDefault="006721C1">
      <w:pPr>
        <w:numPr>
          <w:ilvl w:val="0"/>
          <w:numId w:val="6"/>
        </w:numPr>
        <w:rPr>
          <w:color w:val="222222"/>
          <w:sz w:val="20"/>
          <w:szCs w:val="20"/>
          <w:highlight w:val="white"/>
        </w:rPr>
      </w:pPr>
      <w:r>
        <w:rPr>
          <w:color w:val="222222"/>
          <w:sz w:val="20"/>
          <w:szCs w:val="20"/>
          <w:highlight w:val="white"/>
        </w:rPr>
        <w:t xml:space="preserve">Tsai, T. H., Huang, C. C., &amp; Zhang, K. L. (2015, June). Embedded virtual mouse system by using hand gesture recognition. In </w:t>
      </w:r>
      <w:r>
        <w:rPr>
          <w:i/>
          <w:color w:val="222222"/>
          <w:sz w:val="20"/>
          <w:szCs w:val="20"/>
          <w:highlight w:val="white"/>
        </w:rPr>
        <w:t>2015 IEEE International Conference on Consumer Electronics-Taiwan</w:t>
      </w:r>
      <w:r>
        <w:rPr>
          <w:color w:val="222222"/>
          <w:sz w:val="20"/>
          <w:szCs w:val="20"/>
          <w:highlight w:val="white"/>
        </w:rPr>
        <w:t xml:space="preserve"> (pp. 352-353). IEEE.</w:t>
      </w:r>
    </w:p>
    <w:sectPr w:rsidR="000B4479">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0B896" w14:textId="77777777" w:rsidR="00F5038C" w:rsidRDefault="00F5038C">
      <w:pPr>
        <w:spacing w:line="240" w:lineRule="auto"/>
      </w:pPr>
      <w:r>
        <w:separator/>
      </w:r>
    </w:p>
  </w:endnote>
  <w:endnote w:type="continuationSeparator" w:id="0">
    <w:p w14:paraId="0F17BE57" w14:textId="77777777" w:rsidR="00F5038C" w:rsidRDefault="00F503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765153"/>
      <w:docPartObj>
        <w:docPartGallery w:val="Page Numbers (Bottom of Page)"/>
        <w:docPartUnique/>
      </w:docPartObj>
    </w:sdtPr>
    <w:sdtEndPr>
      <w:rPr>
        <w:noProof/>
      </w:rPr>
    </w:sdtEndPr>
    <w:sdtContent>
      <w:p w14:paraId="548F855E" w14:textId="77777777" w:rsidR="001E145D" w:rsidRDefault="001E145D">
        <w:pPr>
          <w:pStyle w:val="Footer"/>
          <w:jc w:val="right"/>
        </w:pPr>
        <w:r>
          <w:fldChar w:fldCharType="begin"/>
        </w:r>
        <w:r>
          <w:instrText xml:space="preserve"> PAGE   \* MERGEFORMAT </w:instrText>
        </w:r>
        <w:r>
          <w:fldChar w:fldCharType="separate"/>
        </w:r>
        <w:r>
          <w:rPr>
            <w:noProof/>
          </w:rPr>
          <w:t>45</w:t>
        </w:r>
        <w:r>
          <w:rPr>
            <w:noProof/>
          </w:rPr>
          <w:fldChar w:fldCharType="end"/>
        </w:r>
      </w:p>
    </w:sdtContent>
  </w:sdt>
  <w:p w14:paraId="20FC4D21" w14:textId="77777777" w:rsidR="001E145D" w:rsidRDefault="001E1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A4C86" w14:textId="77777777" w:rsidR="00F5038C" w:rsidRDefault="00F5038C">
      <w:pPr>
        <w:spacing w:line="240" w:lineRule="auto"/>
      </w:pPr>
      <w:r>
        <w:separator/>
      </w:r>
    </w:p>
  </w:footnote>
  <w:footnote w:type="continuationSeparator" w:id="0">
    <w:p w14:paraId="5D6F8BF2" w14:textId="77777777" w:rsidR="00F5038C" w:rsidRDefault="00F503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C0C47"/>
    <w:multiLevelType w:val="multilevel"/>
    <w:tmpl w:val="53B6F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2076A6"/>
    <w:multiLevelType w:val="multilevel"/>
    <w:tmpl w:val="1EA04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55536F"/>
    <w:multiLevelType w:val="multilevel"/>
    <w:tmpl w:val="04EC42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F7C2178"/>
    <w:multiLevelType w:val="multilevel"/>
    <w:tmpl w:val="59E64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6851416"/>
    <w:multiLevelType w:val="multilevel"/>
    <w:tmpl w:val="AE8E120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BB3F07"/>
    <w:multiLevelType w:val="multilevel"/>
    <w:tmpl w:val="7ABC0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njila Farah">
    <w15:presenceInfo w15:providerId="Windows Live" w15:userId="56529333162863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wtrA0MTMyMbEwNTRV0lEKTi0uzszPAykwrAUAjWse4SwAAAA="/>
  </w:docVars>
  <w:rsids>
    <w:rsidRoot w:val="000B4479"/>
    <w:rsid w:val="00045384"/>
    <w:rsid w:val="00093237"/>
    <w:rsid w:val="000B4479"/>
    <w:rsid w:val="000E292D"/>
    <w:rsid w:val="00124793"/>
    <w:rsid w:val="001E145D"/>
    <w:rsid w:val="00344559"/>
    <w:rsid w:val="00357F7C"/>
    <w:rsid w:val="00367C2E"/>
    <w:rsid w:val="00526E04"/>
    <w:rsid w:val="00572084"/>
    <w:rsid w:val="005B1AED"/>
    <w:rsid w:val="006721C1"/>
    <w:rsid w:val="007E5FA2"/>
    <w:rsid w:val="00863A64"/>
    <w:rsid w:val="00875AC1"/>
    <w:rsid w:val="008C64D9"/>
    <w:rsid w:val="008D2D67"/>
    <w:rsid w:val="008E0D46"/>
    <w:rsid w:val="00903C48"/>
    <w:rsid w:val="00926764"/>
    <w:rsid w:val="00A35DDD"/>
    <w:rsid w:val="00A52628"/>
    <w:rsid w:val="00C65EDA"/>
    <w:rsid w:val="00CB53BE"/>
    <w:rsid w:val="00D02F0A"/>
    <w:rsid w:val="00D52B8B"/>
    <w:rsid w:val="00DC3AE9"/>
    <w:rsid w:val="00DF70AB"/>
    <w:rsid w:val="00E15750"/>
    <w:rsid w:val="00F05DAB"/>
    <w:rsid w:val="00F12891"/>
    <w:rsid w:val="00F2378D"/>
    <w:rsid w:val="00F5038C"/>
    <w:rsid w:val="00F66337"/>
    <w:rsid w:val="00FF2AF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37207"/>
  <w15:docId w15:val="{DEEF2B05-DC54-49EB-BE0D-7890F85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03C48"/>
    <w:rPr>
      <w:color w:val="0000FF" w:themeColor="hyperlink"/>
      <w:u w:val="single"/>
    </w:rPr>
  </w:style>
  <w:style w:type="paragraph" w:styleId="Header">
    <w:name w:val="header"/>
    <w:basedOn w:val="Normal"/>
    <w:link w:val="HeaderChar"/>
    <w:uiPriority w:val="99"/>
    <w:unhideWhenUsed/>
    <w:rsid w:val="00903C48"/>
    <w:pPr>
      <w:tabs>
        <w:tab w:val="center" w:pos="4680"/>
        <w:tab w:val="right" w:pos="9360"/>
      </w:tabs>
      <w:spacing w:line="240" w:lineRule="auto"/>
    </w:pPr>
  </w:style>
  <w:style w:type="character" w:customStyle="1" w:styleId="HeaderChar">
    <w:name w:val="Header Char"/>
    <w:basedOn w:val="DefaultParagraphFont"/>
    <w:link w:val="Header"/>
    <w:uiPriority w:val="99"/>
    <w:rsid w:val="00903C48"/>
  </w:style>
  <w:style w:type="paragraph" w:styleId="Footer">
    <w:name w:val="footer"/>
    <w:basedOn w:val="Normal"/>
    <w:link w:val="FooterChar"/>
    <w:uiPriority w:val="99"/>
    <w:unhideWhenUsed/>
    <w:rsid w:val="00903C48"/>
    <w:pPr>
      <w:tabs>
        <w:tab w:val="center" w:pos="4680"/>
        <w:tab w:val="right" w:pos="9360"/>
      </w:tabs>
      <w:spacing w:line="240" w:lineRule="auto"/>
    </w:pPr>
  </w:style>
  <w:style w:type="character" w:customStyle="1" w:styleId="FooterChar">
    <w:name w:val="Footer Char"/>
    <w:basedOn w:val="DefaultParagraphFont"/>
    <w:link w:val="Footer"/>
    <w:uiPriority w:val="99"/>
    <w:rsid w:val="00903C48"/>
  </w:style>
  <w:style w:type="paragraph" w:styleId="BalloonText">
    <w:name w:val="Balloon Text"/>
    <w:basedOn w:val="Normal"/>
    <w:link w:val="BalloonTextChar"/>
    <w:uiPriority w:val="99"/>
    <w:semiHidden/>
    <w:unhideWhenUsed/>
    <w:rsid w:val="00DF70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70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9352</Words>
  <Characters>53307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Saif Khan</dc:creator>
  <cp:lastModifiedBy>Tanjila Farah</cp:lastModifiedBy>
  <cp:revision>2</cp:revision>
  <cp:lastPrinted>2020-06-28T20:58:00Z</cp:lastPrinted>
  <dcterms:created xsi:type="dcterms:W3CDTF">2020-06-29T05:12:00Z</dcterms:created>
  <dcterms:modified xsi:type="dcterms:W3CDTF">2020-06-29T05:12:00Z</dcterms:modified>
</cp:coreProperties>
</file>